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2E34FA" w:rsidRPr="002968EE" w:rsidRDefault="006727F5">
      <w:pPr>
        <w:tabs>
          <w:tab w:val="left" w:pos="8910"/>
        </w:tabs>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b/>
          <w:sz w:val="24"/>
          <w:szCs w:val="24"/>
        </w:rPr>
        <w:t>Running head:</w:t>
      </w:r>
      <w:r w:rsidRPr="002968EE">
        <w:rPr>
          <w:rFonts w:ascii="Times New Roman" w:eastAsia="Times New Roman" w:hAnsi="Times New Roman" w:cs="Times New Roman"/>
          <w:sz w:val="24"/>
          <w:szCs w:val="24"/>
        </w:rPr>
        <w:t xml:space="preserve"> Best practices and forecastability </w:t>
      </w:r>
    </w:p>
    <w:p w14:paraId="00000002" w14:textId="65600CA1" w:rsidR="002E34FA" w:rsidRPr="002968EE" w:rsidRDefault="006727F5">
      <w:pPr>
        <w:pStyle w:val="Title"/>
        <w:spacing w:line="480" w:lineRule="auto"/>
        <w:rPr>
          <w:rFonts w:ascii="Times New Roman" w:eastAsia="Times New Roman" w:hAnsi="Times New Roman" w:cs="Times New Roman"/>
          <w:sz w:val="24"/>
          <w:szCs w:val="24"/>
        </w:rPr>
      </w:pPr>
      <w:bookmarkStart w:id="0" w:name="_heading=h.gjdgxs" w:colFirst="0" w:colLast="0"/>
      <w:bookmarkEnd w:id="0"/>
      <w:r w:rsidRPr="002968EE">
        <w:rPr>
          <w:rFonts w:ascii="Times New Roman" w:eastAsia="Times New Roman" w:hAnsi="Times New Roman" w:cs="Times New Roman"/>
          <w:b/>
          <w:sz w:val="24"/>
          <w:szCs w:val="24"/>
        </w:rPr>
        <w:t>Title:</w:t>
      </w:r>
      <w:r w:rsidRPr="002968EE">
        <w:rPr>
          <w:rFonts w:ascii="Times New Roman" w:eastAsia="Times New Roman" w:hAnsi="Times New Roman" w:cs="Times New Roman"/>
          <w:sz w:val="24"/>
          <w:szCs w:val="24"/>
        </w:rPr>
        <w:t xml:space="preserve"> Increased adoption of best practices in ecological forecasting enables comparisons of forecastability</w:t>
      </w:r>
      <w:del w:id="1" w:author="Abby Lewis" w:date="2021-06-06T16:56:00Z">
        <w:r w:rsidRPr="002968EE">
          <w:rPr>
            <w:rFonts w:ascii="Times New Roman" w:eastAsia="Times New Roman" w:hAnsi="Times New Roman" w:cs="Times New Roman"/>
            <w:sz w:val="24"/>
            <w:szCs w:val="24"/>
          </w:rPr>
          <w:delText xml:space="preserve"> across systems</w:delText>
        </w:r>
      </w:del>
    </w:p>
    <w:p w14:paraId="00000003"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b/>
          <w:sz w:val="24"/>
          <w:szCs w:val="24"/>
        </w:rPr>
        <w:t>Authors:</w:t>
      </w:r>
      <w:r w:rsidRPr="002968EE">
        <w:rPr>
          <w:rFonts w:ascii="Times New Roman" w:eastAsia="Times New Roman" w:hAnsi="Times New Roman" w:cs="Times New Roman"/>
          <w:sz w:val="24"/>
          <w:szCs w:val="24"/>
        </w:rPr>
        <w:t xml:space="preserve"> Abigail S. L. Lewis</w:t>
      </w:r>
      <w:r w:rsidRPr="002968EE">
        <w:rPr>
          <w:rFonts w:ascii="Times New Roman" w:eastAsia="Times New Roman" w:hAnsi="Times New Roman" w:cs="Times New Roman"/>
          <w:sz w:val="24"/>
          <w:szCs w:val="24"/>
          <w:vertAlign w:val="superscript"/>
        </w:rPr>
        <w:t>1</w:t>
      </w:r>
      <w:r w:rsidRPr="002968EE">
        <w:rPr>
          <w:rFonts w:ascii="Times New Roman" w:eastAsia="Times New Roman" w:hAnsi="Times New Roman" w:cs="Times New Roman"/>
          <w:sz w:val="24"/>
          <w:szCs w:val="24"/>
          <w:vertAlign w:val="superscript"/>
        </w:rPr>
        <w:footnoteReference w:id="1"/>
      </w:r>
      <w:r w:rsidRPr="002968EE">
        <w:rPr>
          <w:rFonts w:ascii="Times New Roman" w:eastAsia="Times New Roman" w:hAnsi="Times New Roman" w:cs="Times New Roman"/>
          <w:sz w:val="24"/>
          <w:szCs w:val="24"/>
        </w:rPr>
        <w:t>, Whitney M. Woelmer</w:t>
      </w:r>
      <w:r w:rsidRPr="002968EE">
        <w:rPr>
          <w:rFonts w:ascii="Times New Roman" w:eastAsia="Times New Roman" w:hAnsi="Times New Roman" w:cs="Times New Roman"/>
          <w:sz w:val="24"/>
          <w:szCs w:val="24"/>
          <w:vertAlign w:val="superscript"/>
        </w:rPr>
        <w:t>1</w:t>
      </w:r>
      <w:r w:rsidRPr="002968EE">
        <w:rPr>
          <w:rFonts w:ascii="Times New Roman" w:eastAsia="Times New Roman" w:hAnsi="Times New Roman" w:cs="Times New Roman"/>
          <w:sz w:val="24"/>
          <w:szCs w:val="24"/>
          <w:vertAlign w:val="superscript"/>
        </w:rPr>
        <w:footnoteReference w:id="2"/>
      </w:r>
      <w:r w:rsidRPr="002968EE">
        <w:rPr>
          <w:rFonts w:ascii="Times New Roman" w:eastAsia="Times New Roman" w:hAnsi="Times New Roman" w:cs="Times New Roman"/>
          <w:sz w:val="24"/>
          <w:szCs w:val="24"/>
        </w:rPr>
        <w:t>, Heather L. Wander</w:t>
      </w:r>
      <w:r w:rsidRPr="002968EE">
        <w:rPr>
          <w:rFonts w:ascii="Times New Roman" w:eastAsia="Times New Roman" w:hAnsi="Times New Roman" w:cs="Times New Roman"/>
          <w:sz w:val="24"/>
          <w:szCs w:val="24"/>
          <w:vertAlign w:val="superscript"/>
        </w:rPr>
        <w:t>1</w:t>
      </w:r>
      <w:r w:rsidRPr="002968EE">
        <w:rPr>
          <w:rFonts w:ascii="Times New Roman" w:eastAsia="Times New Roman" w:hAnsi="Times New Roman" w:cs="Times New Roman"/>
          <w:sz w:val="24"/>
          <w:szCs w:val="24"/>
          <w:vertAlign w:val="superscript"/>
        </w:rPr>
        <w:footnoteReference w:id="3"/>
      </w:r>
      <w:r w:rsidRPr="002968EE">
        <w:rPr>
          <w:rFonts w:ascii="Times New Roman" w:eastAsia="Times New Roman" w:hAnsi="Times New Roman" w:cs="Times New Roman"/>
          <w:sz w:val="24"/>
          <w:szCs w:val="24"/>
        </w:rPr>
        <w:t>, Dexter W. Howard</w:t>
      </w:r>
      <w:r w:rsidRPr="002968EE">
        <w:rPr>
          <w:rFonts w:ascii="Times New Roman" w:eastAsia="Times New Roman" w:hAnsi="Times New Roman" w:cs="Times New Roman"/>
          <w:sz w:val="24"/>
          <w:szCs w:val="24"/>
          <w:vertAlign w:val="superscript"/>
        </w:rPr>
        <w:t>1</w:t>
      </w:r>
      <w:r w:rsidRPr="002968EE">
        <w:rPr>
          <w:rFonts w:ascii="Times New Roman" w:eastAsia="Times New Roman" w:hAnsi="Times New Roman" w:cs="Times New Roman"/>
          <w:sz w:val="24"/>
          <w:szCs w:val="24"/>
          <w:vertAlign w:val="superscript"/>
        </w:rPr>
        <w:footnoteReference w:id="4"/>
      </w:r>
      <w:r w:rsidRPr="002968EE">
        <w:rPr>
          <w:rFonts w:ascii="Times New Roman" w:eastAsia="Times New Roman" w:hAnsi="Times New Roman" w:cs="Times New Roman"/>
          <w:sz w:val="24"/>
          <w:szCs w:val="24"/>
        </w:rPr>
        <w:t>, John W. Smith</w:t>
      </w:r>
      <w:r w:rsidRPr="002968EE">
        <w:rPr>
          <w:rFonts w:ascii="Times New Roman" w:eastAsia="Times New Roman" w:hAnsi="Times New Roman" w:cs="Times New Roman"/>
          <w:sz w:val="24"/>
          <w:szCs w:val="24"/>
          <w:vertAlign w:val="superscript"/>
        </w:rPr>
        <w:t>2</w:t>
      </w:r>
      <w:r w:rsidRPr="002968EE">
        <w:rPr>
          <w:rFonts w:ascii="Times New Roman" w:eastAsia="Times New Roman" w:hAnsi="Times New Roman" w:cs="Times New Roman"/>
          <w:sz w:val="24"/>
          <w:szCs w:val="24"/>
          <w:vertAlign w:val="superscript"/>
        </w:rPr>
        <w:footnoteReference w:id="5"/>
      </w:r>
      <w:r w:rsidRPr="002968EE">
        <w:rPr>
          <w:rFonts w:ascii="Times New Roman" w:eastAsia="Times New Roman" w:hAnsi="Times New Roman" w:cs="Times New Roman"/>
          <w:sz w:val="24"/>
          <w:szCs w:val="24"/>
        </w:rPr>
        <w:t>, Ryan P. McClure</w:t>
      </w:r>
      <w:r w:rsidRPr="002968EE">
        <w:rPr>
          <w:rFonts w:ascii="Times New Roman" w:eastAsia="Times New Roman" w:hAnsi="Times New Roman" w:cs="Times New Roman"/>
          <w:sz w:val="24"/>
          <w:szCs w:val="24"/>
          <w:vertAlign w:val="superscript"/>
        </w:rPr>
        <w:t>1</w:t>
      </w:r>
      <w:r w:rsidRPr="002968EE">
        <w:rPr>
          <w:rFonts w:ascii="Times New Roman" w:eastAsia="Times New Roman" w:hAnsi="Times New Roman" w:cs="Times New Roman"/>
          <w:sz w:val="24"/>
          <w:szCs w:val="24"/>
          <w:vertAlign w:val="superscript"/>
        </w:rPr>
        <w:footnoteReference w:id="6"/>
      </w:r>
      <w:r w:rsidRPr="002968EE">
        <w:rPr>
          <w:rFonts w:ascii="Times New Roman" w:eastAsia="Times New Roman" w:hAnsi="Times New Roman" w:cs="Times New Roman"/>
          <w:sz w:val="24"/>
          <w:szCs w:val="24"/>
        </w:rPr>
        <w:t>, Mary E. Lofton</w:t>
      </w:r>
      <w:r w:rsidRPr="002968EE">
        <w:rPr>
          <w:rFonts w:ascii="Times New Roman" w:eastAsia="Times New Roman" w:hAnsi="Times New Roman" w:cs="Times New Roman"/>
          <w:sz w:val="24"/>
          <w:szCs w:val="24"/>
          <w:vertAlign w:val="superscript"/>
        </w:rPr>
        <w:t>1</w:t>
      </w:r>
      <w:r w:rsidRPr="002968EE">
        <w:rPr>
          <w:rFonts w:ascii="Times New Roman" w:eastAsia="Times New Roman" w:hAnsi="Times New Roman" w:cs="Times New Roman"/>
          <w:sz w:val="24"/>
          <w:szCs w:val="24"/>
          <w:vertAlign w:val="superscript"/>
        </w:rPr>
        <w:footnoteReference w:id="7"/>
      </w:r>
      <w:r w:rsidRPr="002968EE">
        <w:rPr>
          <w:rFonts w:ascii="Times New Roman" w:eastAsia="Times New Roman" w:hAnsi="Times New Roman" w:cs="Times New Roman"/>
          <w:sz w:val="24"/>
          <w:szCs w:val="24"/>
        </w:rPr>
        <w:t>, Nicholas W. Hammond</w:t>
      </w:r>
      <w:r w:rsidRPr="002968EE">
        <w:rPr>
          <w:rFonts w:ascii="Times New Roman" w:eastAsia="Times New Roman" w:hAnsi="Times New Roman" w:cs="Times New Roman"/>
          <w:sz w:val="24"/>
          <w:szCs w:val="24"/>
          <w:vertAlign w:val="superscript"/>
        </w:rPr>
        <w:t>3</w:t>
      </w:r>
      <w:r w:rsidRPr="002968EE">
        <w:rPr>
          <w:rFonts w:ascii="Times New Roman" w:eastAsia="Times New Roman" w:hAnsi="Times New Roman" w:cs="Times New Roman"/>
          <w:sz w:val="24"/>
          <w:szCs w:val="24"/>
          <w:vertAlign w:val="superscript"/>
        </w:rPr>
        <w:footnoteReference w:id="8"/>
      </w:r>
      <w:r w:rsidRPr="002968EE">
        <w:rPr>
          <w:rFonts w:ascii="Times New Roman" w:eastAsia="Times New Roman" w:hAnsi="Times New Roman" w:cs="Times New Roman"/>
          <w:sz w:val="24"/>
          <w:szCs w:val="24"/>
        </w:rPr>
        <w:t>, Rachel S. Corrigan</w:t>
      </w:r>
      <w:r w:rsidRPr="002968EE">
        <w:rPr>
          <w:rFonts w:ascii="Times New Roman" w:eastAsia="Times New Roman" w:hAnsi="Times New Roman" w:cs="Times New Roman"/>
          <w:sz w:val="24"/>
          <w:szCs w:val="24"/>
          <w:vertAlign w:val="superscript"/>
        </w:rPr>
        <w:t>4</w:t>
      </w:r>
      <w:r w:rsidRPr="002968EE">
        <w:rPr>
          <w:rFonts w:ascii="Times New Roman" w:eastAsia="Times New Roman" w:hAnsi="Times New Roman" w:cs="Times New Roman"/>
          <w:sz w:val="24"/>
          <w:szCs w:val="24"/>
          <w:vertAlign w:val="superscript"/>
        </w:rPr>
        <w:footnoteReference w:id="9"/>
      </w:r>
      <w:r w:rsidRPr="002968EE">
        <w:rPr>
          <w:rFonts w:ascii="Times New Roman" w:eastAsia="Times New Roman" w:hAnsi="Times New Roman" w:cs="Times New Roman"/>
          <w:sz w:val="24"/>
          <w:szCs w:val="24"/>
        </w:rPr>
        <w:t>, R. Quinn Thomas</w:t>
      </w:r>
      <w:r w:rsidRPr="002968EE">
        <w:rPr>
          <w:rFonts w:ascii="Times New Roman" w:eastAsia="Times New Roman" w:hAnsi="Times New Roman" w:cs="Times New Roman"/>
          <w:sz w:val="24"/>
          <w:szCs w:val="24"/>
          <w:vertAlign w:val="superscript"/>
        </w:rPr>
        <w:t>4</w:t>
      </w:r>
      <w:r w:rsidRPr="002968EE">
        <w:rPr>
          <w:rFonts w:ascii="Times New Roman" w:eastAsia="Times New Roman" w:hAnsi="Times New Roman" w:cs="Times New Roman"/>
          <w:sz w:val="24"/>
          <w:szCs w:val="24"/>
          <w:vertAlign w:val="superscript"/>
        </w:rPr>
        <w:footnoteReference w:id="10"/>
      </w:r>
      <w:r w:rsidRPr="002968EE">
        <w:rPr>
          <w:rFonts w:ascii="Times New Roman" w:eastAsia="Times New Roman" w:hAnsi="Times New Roman" w:cs="Times New Roman"/>
          <w:sz w:val="24"/>
          <w:szCs w:val="24"/>
        </w:rPr>
        <w:t>, Cayelan C. Carey</w:t>
      </w:r>
      <w:r w:rsidRPr="002968EE">
        <w:rPr>
          <w:rFonts w:ascii="Times New Roman" w:eastAsia="Times New Roman" w:hAnsi="Times New Roman" w:cs="Times New Roman"/>
          <w:sz w:val="24"/>
          <w:szCs w:val="24"/>
          <w:vertAlign w:val="superscript"/>
        </w:rPr>
        <w:t>1</w:t>
      </w:r>
      <w:r w:rsidRPr="002968EE">
        <w:rPr>
          <w:rFonts w:ascii="Times New Roman" w:eastAsia="Times New Roman" w:hAnsi="Times New Roman" w:cs="Times New Roman"/>
          <w:sz w:val="24"/>
          <w:szCs w:val="24"/>
          <w:vertAlign w:val="superscript"/>
        </w:rPr>
        <w:footnoteReference w:id="11"/>
      </w:r>
    </w:p>
    <w:p w14:paraId="00000004" w14:textId="77777777" w:rsidR="002E34FA" w:rsidRPr="002968EE" w:rsidRDefault="002E34FA">
      <w:pPr>
        <w:spacing w:line="480" w:lineRule="auto"/>
        <w:rPr>
          <w:rFonts w:ascii="Times New Roman" w:eastAsia="Times New Roman" w:hAnsi="Times New Roman" w:cs="Times New Roman"/>
          <w:sz w:val="24"/>
          <w:szCs w:val="24"/>
        </w:rPr>
      </w:pPr>
    </w:p>
    <w:p w14:paraId="00000005" w14:textId="77777777" w:rsidR="002E34FA" w:rsidRPr="002968EE" w:rsidRDefault="006727F5">
      <w:pPr>
        <w:spacing w:line="480" w:lineRule="auto"/>
        <w:rPr>
          <w:rFonts w:ascii="Times New Roman" w:eastAsia="Times New Roman" w:hAnsi="Times New Roman" w:cs="Times New Roman"/>
          <w:color w:val="000000"/>
          <w:sz w:val="24"/>
          <w:szCs w:val="24"/>
        </w:rPr>
      </w:pPr>
      <w:r w:rsidRPr="002968EE">
        <w:rPr>
          <w:rFonts w:ascii="Times New Roman" w:eastAsia="Times New Roman" w:hAnsi="Times New Roman" w:cs="Times New Roman"/>
          <w:sz w:val="24"/>
          <w:szCs w:val="24"/>
          <w:vertAlign w:val="superscript"/>
        </w:rPr>
        <w:t>1</w:t>
      </w:r>
      <w:r w:rsidRPr="002968EE">
        <w:rPr>
          <w:rFonts w:ascii="Times New Roman" w:eastAsia="Times New Roman" w:hAnsi="Times New Roman" w:cs="Times New Roman"/>
          <w:color w:val="000000"/>
          <w:sz w:val="24"/>
          <w:szCs w:val="24"/>
        </w:rPr>
        <w:t>Department of Biological Sciences, Virginia Tech, Blacksburg, Virginia, USA</w:t>
      </w:r>
    </w:p>
    <w:p w14:paraId="00000006" w14:textId="77777777" w:rsidR="002E34FA" w:rsidRPr="002968EE" w:rsidRDefault="006727F5">
      <w:pPr>
        <w:spacing w:line="480" w:lineRule="auto"/>
        <w:rPr>
          <w:rFonts w:ascii="Times New Roman" w:eastAsia="Times New Roman" w:hAnsi="Times New Roman" w:cs="Times New Roman"/>
          <w:color w:val="000000"/>
          <w:sz w:val="24"/>
          <w:szCs w:val="24"/>
        </w:rPr>
      </w:pPr>
      <w:r w:rsidRPr="002968EE">
        <w:rPr>
          <w:rFonts w:ascii="Times New Roman" w:eastAsia="Times New Roman" w:hAnsi="Times New Roman" w:cs="Times New Roman"/>
          <w:sz w:val="24"/>
          <w:szCs w:val="24"/>
          <w:vertAlign w:val="superscript"/>
        </w:rPr>
        <w:t>2</w:t>
      </w:r>
      <w:r w:rsidRPr="002968EE">
        <w:rPr>
          <w:rFonts w:ascii="Times New Roman" w:eastAsia="Times New Roman" w:hAnsi="Times New Roman" w:cs="Times New Roman"/>
          <w:sz w:val="24"/>
          <w:szCs w:val="24"/>
        </w:rPr>
        <w:t xml:space="preserve">Department of Statistics, </w:t>
      </w:r>
      <w:r w:rsidRPr="002968EE">
        <w:rPr>
          <w:rFonts w:ascii="Times New Roman" w:eastAsia="Times New Roman" w:hAnsi="Times New Roman" w:cs="Times New Roman"/>
          <w:color w:val="000000"/>
          <w:sz w:val="24"/>
          <w:szCs w:val="24"/>
        </w:rPr>
        <w:t>Virginia Tech, Blacksburg, Virginia, USA</w:t>
      </w:r>
    </w:p>
    <w:p w14:paraId="00000007" w14:textId="77777777" w:rsidR="002E34FA" w:rsidRPr="002968EE" w:rsidRDefault="006727F5">
      <w:pPr>
        <w:spacing w:line="480" w:lineRule="auto"/>
        <w:rPr>
          <w:rFonts w:ascii="Times New Roman" w:eastAsia="Times New Roman" w:hAnsi="Times New Roman" w:cs="Times New Roman"/>
          <w:color w:val="000000"/>
          <w:sz w:val="24"/>
          <w:szCs w:val="24"/>
        </w:rPr>
      </w:pPr>
      <w:r w:rsidRPr="002968EE">
        <w:rPr>
          <w:rFonts w:ascii="Times New Roman" w:eastAsia="Times New Roman" w:hAnsi="Times New Roman" w:cs="Times New Roman"/>
          <w:sz w:val="24"/>
          <w:szCs w:val="24"/>
          <w:vertAlign w:val="superscript"/>
        </w:rPr>
        <w:t>3</w:t>
      </w:r>
      <w:r w:rsidRPr="002968EE">
        <w:rPr>
          <w:rFonts w:ascii="Times New Roman" w:eastAsia="Times New Roman" w:hAnsi="Times New Roman" w:cs="Times New Roman"/>
          <w:color w:val="000000"/>
          <w:sz w:val="24"/>
          <w:szCs w:val="24"/>
        </w:rPr>
        <w:t>Department of Geosciences, Virginia Tech, Blacksburg, Virginia, USA</w:t>
      </w:r>
    </w:p>
    <w:p w14:paraId="00000008" w14:textId="77777777" w:rsidR="002E34FA" w:rsidRPr="002968EE" w:rsidRDefault="006727F5">
      <w:pPr>
        <w:spacing w:line="480" w:lineRule="auto"/>
        <w:rPr>
          <w:rFonts w:ascii="Times New Roman" w:eastAsia="Times New Roman" w:hAnsi="Times New Roman" w:cs="Times New Roman"/>
          <w:color w:val="000000"/>
          <w:sz w:val="24"/>
          <w:szCs w:val="24"/>
        </w:rPr>
      </w:pPr>
      <w:r w:rsidRPr="002968EE">
        <w:rPr>
          <w:rFonts w:ascii="Times New Roman" w:eastAsia="Times New Roman" w:hAnsi="Times New Roman" w:cs="Times New Roman"/>
          <w:color w:val="000000"/>
          <w:sz w:val="24"/>
          <w:szCs w:val="24"/>
          <w:vertAlign w:val="superscript"/>
        </w:rPr>
        <w:t>4</w:t>
      </w:r>
      <w:r w:rsidRPr="002968EE">
        <w:rPr>
          <w:rFonts w:ascii="Times New Roman" w:eastAsia="Times New Roman" w:hAnsi="Times New Roman" w:cs="Times New Roman"/>
          <w:color w:val="000000"/>
          <w:sz w:val="24"/>
          <w:szCs w:val="24"/>
        </w:rPr>
        <w:t>Department of Forest Resources and Environmental Conservation, Virginia Tech, Blacksburg, Virginia, US</w:t>
      </w:r>
    </w:p>
    <w:p w14:paraId="00000009" w14:textId="77777777" w:rsidR="002E34FA" w:rsidRPr="002968EE" w:rsidRDefault="006727F5">
      <w:pPr>
        <w:spacing w:line="480" w:lineRule="auto"/>
        <w:rPr>
          <w:rFonts w:ascii="Times New Roman" w:eastAsia="Times New Roman" w:hAnsi="Times New Roman" w:cs="Times New Roman"/>
          <w:b/>
          <w:sz w:val="24"/>
          <w:szCs w:val="24"/>
        </w:rPr>
      </w:pPr>
      <w:r w:rsidRPr="002968EE">
        <w:rPr>
          <w:rFonts w:ascii="Times New Roman" w:eastAsia="Times New Roman" w:hAnsi="Times New Roman" w:cs="Times New Roman"/>
          <w:b/>
          <w:sz w:val="24"/>
          <w:szCs w:val="24"/>
        </w:rPr>
        <w:lastRenderedPageBreak/>
        <w:t>Open data statement</w:t>
      </w:r>
    </w:p>
    <w:p w14:paraId="0000000A" w14:textId="2BCEB0D4"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Data and metadata are provided </w:t>
      </w:r>
      <w:ins w:id="2" w:author="Abby Lewis" w:date="2021-06-06T19:09:00Z">
        <w:r w:rsidRPr="002968EE">
          <w:rPr>
            <w:rFonts w:ascii="Times New Roman" w:eastAsia="Times New Roman" w:hAnsi="Times New Roman" w:cs="Times New Roman"/>
            <w:sz w:val="24"/>
            <w:szCs w:val="24"/>
          </w:rPr>
          <w:t xml:space="preserve">as a published data package </w:t>
        </w:r>
      </w:ins>
      <w:del w:id="3" w:author="Abby Lewis" w:date="2021-06-06T19:09:00Z">
        <w:r w:rsidRPr="002968EE">
          <w:rPr>
            <w:rFonts w:ascii="Times New Roman" w:eastAsia="Times New Roman" w:hAnsi="Times New Roman" w:cs="Times New Roman"/>
            <w:sz w:val="24"/>
            <w:szCs w:val="24"/>
          </w:rPr>
          <w:delText xml:space="preserve">as private-for-peer review in a supplement and via the following link </w:delText>
        </w:r>
      </w:del>
      <w:r w:rsidRPr="002968EE">
        <w:rPr>
          <w:rFonts w:ascii="Times New Roman" w:eastAsia="Times New Roman" w:hAnsi="Times New Roman" w:cs="Times New Roman"/>
          <w:sz w:val="24"/>
          <w:szCs w:val="24"/>
        </w:rPr>
        <w:t xml:space="preserve">in the Environmental Data Initiative </w:t>
      </w:r>
      <w:del w:id="4" w:author="Abby Lewis" w:date="2021-06-06T19:09:00Z">
        <w:r w:rsidRPr="002968EE">
          <w:rPr>
            <w:rFonts w:ascii="Times New Roman" w:eastAsia="Times New Roman" w:hAnsi="Times New Roman" w:cs="Times New Roman"/>
            <w:sz w:val="24"/>
            <w:szCs w:val="24"/>
          </w:rPr>
          <w:delText>staging repository (in the text below, we refer to this data publication as forthcoming)</w:delText>
        </w:r>
      </w:del>
      <w:ins w:id="5" w:author="Abby Lewis" w:date="2021-06-06T19:09:00Z">
        <w:del w:id="6" w:author="Cayelan C. Carey" w:date="2021-06-16T12:10:00Z">
          <w:r w:rsidRPr="002968EE">
            <w:rPr>
              <w:rFonts w:ascii="Times New Roman" w:eastAsia="Times New Roman" w:hAnsi="Times New Roman" w:cs="Times New Roman"/>
              <w:sz w:val="24"/>
              <w:szCs w:val="24"/>
            </w:rPr>
            <w:delText>portal</w:delText>
          </w:r>
        </w:del>
      </w:ins>
      <w:ins w:id="7" w:author="Cayelan C. Carey" w:date="2021-06-16T12:10:00Z">
        <w:r w:rsidRPr="002968EE">
          <w:rPr>
            <w:rFonts w:ascii="Times New Roman" w:eastAsia="Times New Roman" w:hAnsi="Times New Roman" w:cs="Times New Roman"/>
            <w:sz w:val="24"/>
            <w:szCs w:val="24"/>
          </w:rPr>
          <w:t>repository</w:t>
        </w:r>
      </w:ins>
      <w:ins w:id="8" w:author="Abby Lewis" w:date="2021-06-06T19:09:00Z">
        <w:r w:rsidRPr="002968EE">
          <w:rPr>
            <w:rFonts w:ascii="Times New Roman" w:eastAsia="Times New Roman" w:hAnsi="Times New Roman" w:cs="Times New Roman"/>
            <w:sz w:val="24"/>
            <w:szCs w:val="24"/>
          </w:rPr>
          <w:t xml:space="preserve"> (Lewis et al. 2021).</w:t>
        </w:r>
      </w:ins>
      <w:del w:id="9" w:author="Abby Lewis" w:date="2021-06-06T19:09:00Z">
        <w:r w:rsidRPr="002968EE">
          <w:rPr>
            <w:rFonts w:ascii="Times New Roman" w:eastAsia="Times New Roman" w:hAnsi="Times New Roman" w:cs="Times New Roman"/>
            <w:sz w:val="24"/>
            <w:szCs w:val="24"/>
          </w:rPr>
          <w:delText xml:space="preserve">: </w:delText>
        </w:r>
      </w:del>
    </w:p>
    <w:bookmarkStart w:id="10" w:name="_heading=h.30j0zll" w:colFirst="0" w:colLast="0"/>
    <w:bookmarkEnd w:id="10"/>
    <w:p w14:paraId="0000000B" w14:textId="30BEF789" w:rsidR="002E34FA" w:rsidRPr="002968EE" w:rsidRDefault="006727F5">
      <w:pPr>
        <w:spacing w:line="480" w:lineRule="auto"/>
        <w:rPr>
          <w:del w:id="11" w:author="Abby Lewis" w:date="2021-06-06T19:10:00Z"/>
          <w:rFonts w:ascii="Times New Roman" w:eastAsia="Times New Roman" w:hAnsi="Times New Roman" w:cs="Times New Roman"/>
          <w:sz w:val="24"/>
          <w:szCs w:val="24"/>
        </w:rPr>
      </w:pPr>
      <w:del w:id="12" w:author="Abby Lewis" w:date="2021-06-06T19:10:00Z">
        <w:r w:rsidRPr="002968EE">
          <w:rPr>
            <w:rFonts w:ascii="Times New Roman" w:hAnsi="Times New Roman" w:cs="Times New Roman"/>
            <w:sz w:val="24"/>
            <w:szCs w:val="24"/>
          </w:rPr>
          <w:fldChar w:fldCharType="begin"/>
        </w:r>
        <w:r w:rsidRPr="002968EE">
          <w:rPr>
            <w:rFonts w:ascii="Times New Roman" w:hAnsi="Times New Roman" w:cs="Times New Roman"/>
            <w:sz w:val="24"/>
            <w:szCs w:val="24"/>
          </w:rPr>
          <w:delInstrText>HYPERLINK "https://portal-s.edirepository.org/nis/mapbrowse?scope=edi&amp;identifier=196&amp;revision=5"</w:delInstrText>
        </w:r>
        <w:r w:rsidRPr="002968EE">
          <w:rPr>
            <w:rFonts w:ascii="Times New Roman" w:hAnsi="Times New Roman" w:cs="Times New Roman"/>
            <w:sz w:val="24"/>
            <w:szCs w:val="24"/>
          </w:rPr>
          <w:fldChar w:fldCharType="separate"/>
        </w:r>
        <w:r w:rsidRPr="002968EE">
          <w:rPr>
            <w:rFonts w:ascii="Times New Roman" w:eastAsia="Times New Roman" w:hAnsi="Times New Roman" w:cs="Times New Roman"/>
            <w:color w:val="0000FF"/>
            <w:sz w:val="24"/>
            <w:szCs w:val="24"/>
            <w:u w:val="single"/>
          </w:rPr>
          <w:delText>https://portal-s.edirepository.org/nis/mapbrowse?scope=edi&amp;identifier=196&amp;revision=5</w:delText>
        </w:r>
        <w:r w:rsidRPr="002968EE">
          <w:rPr>
            <w:rFonts w:ascii="Times New Roman" w:hAnsi="Times New Roman" w:cs="Times New Roman"/>
            <w:sz w:val="24"/>
            <w:szCs w:val="24"/>
          </w:rPr>
          <w:fldChar w:fldCharType="end"/>
        </w:r>
        <w:r w:rsidRPr="002968EE">
          <w:rPr>
            <w:rFonts w:ascii="Times New Roman" w:eastAsia="Times New Roman" w:hAnsi="Times New Roman" w:cs="Times New Roman"/>
            <w:sz w:val="24"/>
            <w:szCs w:val="24"/>
          </w:rPr>
          <w:delText xml:space="preserve"> </w:delText>
        </w:r>
      </w:del>
    </w:p>
    <w:p w14:paraId="0000000C" w14:textId="77777777" w:rsidR="002E34FA" w:rsidRPr="002968EE" w:rsidRDefault="002E34FA">
      <w:pPr>
        <w:spacing w:line="480" w:lineRule="auto"/>
        <w:rPr>
          <w:rFonts w:ascii="Times New Roman" w:eastAsia="Times New Roman" w:hAnsi="Times New Roman" w:cs="Times New Roman"/>
          <w:sz w:val="24"/>
          <w:szCs w:val="24"/>
        </w:rPr>
      </w:pPr>
    </w:p>
    <w:p w14:paraId="0000000D" w14:textId="77777777" w:rsidR="002E34FA" w:rsidRPr="002968EE" w:rsidRDefault="006727F5">
      <w:pPr>
        <w:spacing w:line="480" w:lineRule="auto"/>
        <w:rPr>
          <w:rFonts w:ascii="Times New Roman" w:eastAsia="Times New Roman" w:hAnsi="Times New Roman" w:cs="Times New Roman"/>
          <w:i/>
          <w:sz w:val="24"/>
          <w:szCs w:val="24"/>
        </w:rPr>
      </w:pPr>
      <w:r w:rsidRPr="002968EE">
        <w:rPr>
          <w:rFonts w:ascii="Times New Roman" w:eastAsia="Times New Roman" w:hAnsi="Times New Roman" w:cs="Times New Roman"/>
          <w:sz w:val="24"/>
          <w:szCs w:val="24"/>
        </w:rPr>
        <w:t xml:space="preserve">Submitted as a Research Article to </w:t>
      </w:r>
      <w:r w:rsidRPr="002968EE">
        <w:rPr>
          <w:rFonts w:ascii="Times New Roman" w:eastAsia="Times New Roman" w:hAnsi="Times New Roman" w:cs="Times New Roman"/>
          <w:i/>
          <w:sz w:val="24"/>
          <w:szCs w:val="24"/>
        </w:rPr>
        <w:t>Ecological Applications</w:t>
      </w:r>
    </w:p>
    <w:p w14:paraId="0000000E" w14:textId="77777777" w:rsidR="002E34FA" w:rsidRPr="002968EE" w:rsidRDefault="002E34FA">
      <w:pPr>
        <w:spacing w:line="480" w:lineRule="auto"/>
        <w:rPr>
          <w:rFonts w:ascii="Times New Roman" w:eastAsia="Times New Roman" w:hAnsi="Times New Roman" w:cs="Times New Roman"/>
          <w:i/>
          <w:sz w:val="24"/>
          <w:szCs w:val="24"/>
        </w:rPr>
      </w:pPr>
    </w:p>
    <w:p w14:paraId="0000000F"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Declarations of interest: none</w:t>
      </w:r>
    </w:p>
    <w:p w14:paraId="00000010"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hAnsi="Times New Roman" w:cs="Times New Roman"/>
          <w:sz w:val="24"/>
          <w:szCs w:val="24"/>
        </w:rPr>
        <w:br w:type="page"/>
      </w:r>
    </w:p>
    <w:p w14:paraId="00000011" w14:textId="77777777" w:rsidR="002E34FA" w:rsidRPr="002968EE" w:rsidRDefault="006727F5">
      <w:pPr>
        <w:pStyle w:val="Heading1"/>
        <w:spacing w:before="0" w:after="0" w:line="480" w:lineRule="auto"/>
        <w:rPr>
          <w:rFonts w:ascii="Times New Roman" w:eastAsia="Times New Roman" w:hAnsi="Times New Roman" w:cs="Times New Roman"/>
          <w:sz w:val="24"/>
          <w:szCs w:val="24"/>
        </w:rPr>
      </w:pPr>
      <w:bookmarkStart w:id="13" w:name="_heading=h.1fob9te" w:colFirst="0" w:colLast="0"/>
      <w:bookmarkEnd w:id="13"/>
      <w:r w:rsidRPr="002968EE">
        <w:rPr>
          <w:rFonts w:ascii="Times New Roman" w:eastAsia="Times New Roman" w:hAnsi="Times New Roman" w:cs="Times New Roman"/>
          <w:sz w:val="24"/>
          <w:szCs w:val="24"/>
        </w:rPr>
        <w:lastRenderedPageBreak/>
        <w:t>ABSTRACT</w:t>
      </w:r>
    </w:p>
    <w:p w14:paraId="00000012" w14:textId="4ABAD072" w:rsidR="002E34FA" w:rsidRPr="002968EE" w:rsidRDefault="006727F5">
      <w:pPr>
        <w:spacing w:line="480" w:lineRule="auto"/>
        <w:ind w:firstLine="720"/>
        <w:rPr>
          <w:rFonts w:ascii="Times New Roman" w:eastAsia="Times New Roman" w:hAnsi="Times New Roman" w:cs="Times New Roman"/>
          <w:sz w:val="24"/>
          <w:szCs w:val="24"/>
          <w:highlight w:val="white"/>
        </w:rPr>
      </w:pPr>
      <w:bookmarkStart w:id="14" w:name="_heading=h.3znysh7" w:colFirst="0" w:colLast="0"/>
      <w:bookmarkEnd w:id="14"/>
      <w:r w:rsidRPr="002968EE">
        <w:rPr>
          <w:rFonts w:ascii="Times New Roman" w:eastAsia="Times New Roman" w:hAnsi="Times New Roman" w:cs="Times New Roman"/>
          <w:sz w:val="24"/>
          <w:szCs w:val="24"/>
        </w:rPr>
        <w:t xml:space="preserve">Near-term iterative forecasting is a powerful tool for ecological decision support and has the potential to transform our understanding of ecological predictability. However, to this point, there has been no cross-ecosystem analysis of near-term ecological forecasts, making it difficult to synthesize diverse research efforts and prioritize future developments for this emerging field. In this study, we analyzed 178 near-term </w:t>
      </w:r>
      <w:ins w:id="15" w:author="Abby Lewis" w:date="2021-06-12T17:51:00Z">
        <w:r w:rsidRPr="002968EE">
          <w:rPr>
            <w:rFonts w:ascii="Times New Roman" w:eastAsia="Times New Roman" w:hAnsi="Times New Roman" w:cs="Times New Roman"/>
            <w:sz w:val="24"/>
            <w:szCs w:val="24"/>
          </w:rPr>
          <w:t>(≤10</w:t>
        </w:r>
      </w:ins>
      <w:ins w:id="16" w:author="Dexter Howard" w:date="2021-06-28T15:03:00Z">
        <w:r w:rsidRPr="002968EE">
          <w:rPr>
            <w:rFonts w:ascii="Times New Roman" w:eastAsia="Times New Roman" w:hAnsi="Times New Roman" w:cs="Times New Roman"/>
            <w:sz w:val="24"/>
            <w:szCs w:val="24"/>
          </w:rPr>
          <w:t>-</w:t>
        </w:r>
      </w:ins>
      <w:ins w:id="17" w:author="Abby Lewis" w:date="2021-06-12T17:51:00Z">
        <w:r w:rsidRPr="002968EE">
          <w:rPr>
            <w:rFonts w:ascii="Times New Roman" w:eastAsia="Times New Roman" w:hAnsi="Times New Roman" w:cs="Times New Roman"/>
            <w:sz w:val="24"/>
            <w:szCs w:val="24"/>
          </w:rPr>
          <w:t xml:space="preserve">year forecast horizon) </w:t>
        </w:r>
      </w:ins>
      <w:r w:rsidRPr="002968EE">
        <w:rPr>
          <w:rFonts w:ascii="Times New Roman" w:eastAsia="Times New Roman" w:hAnsi="Times New Roman" w:cs="Times New Roman"/>
          <w:sz w:val="24"/>
          <w:szCs w:val="24"/>
        </w:rPr>
        <w:t xml:space="preserve">ecological forecasting papers to understand the development and current state of near-term ecological forecasting literature and compare forecast </w:t>
      </w:r>
      <w:del w:id="18" w:author="Abby Lewis" w:date="2021-07-05T10:38:00Z">
        <w:r w:rsidRPr="002968EE" w:rsidDel="00776F34">
          <w:rPr>
            <w:rFonts w:ascii="Times New Roman" w:eastAsia="Times New Roman" w:hAnsi="Times New Roman" w:cs="Times New Roman"/>
            <w:sz w:val="24"/>
            <w:szCs w:val="24"/>
          </w:rPr>
          <w:delText xml:space="preserve">skill </w:delText>
        </w:r>
      </w:del>
      <w:ins w:id="19" w:author="Abby Lewis" w:date="2021-07-05T10:38:00Z">
        <w:r w:rsidR="00776F34">
          <w:rPr>
            <w:rFonts w:ascii="Times New Roman" w:eastAsia="Times New Roman" w:hAnsi="Times New Roman" w:cs="Times New Roman"/>
            <w:sz w:val="24"/>
            <w:szCs w:val="24"/>
          </w:rPr>
          <w:t>accuracy</w:t>
        </w:r>
        <w:r w:rsidR="00776F34"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 xml:space="preserve">across </w:t>
      </w:r>
      <w:del w:id="20" w:author="Abby Lewis" w:date="2021-07-05T10:47:00Z">
        <w:r w:rsidRPr="002968EE" w:rsidDel="00231ECE">
          <w:rPr>
            <w:rFonts w:ascii="Times New Roman" w:eastAsia="Times New Roman" w:hAnsi="Times New Roman" w:cs="Times New Roman"/>
            <w:sz w:val="24"/>
            <w:szCs w:val="24"/>
          </w:rPr>
          <w:delText xml:space="preserve">ecosystems </w:delText>
        </w:r>
      </w:del>
      <w:ins w:id="21" w:author="Abby Lewis" w:date="2021-07-05T10:47:00Z">
        <w:r w:rsidR="00231ECE">
          <w:rPr>
            <w:rFonts w:ascii="Times New Roman" w:eastAsia="Times New Roman" w:hAnsi="Times New Roman" w:cs="Times New Roman"/>
            <w:sz w:val="24"/>
            <w:szCs w:val="24"/>
          </w:rPr>
          <w:t>scales</w:t>
        </w:r>
        <w:r w:rsidR="00231ECE"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and variables. Our results indicate that near-term ecological forecasting is widespread and growing: forecasts have been prod</w:t>
      </w:r>
      <w:r w:rsidRPr="002968EE">
        <w:rPr>
          <w:rFonts w:ascii="Times New Roman" w:eastAsia="Times New Roman" w:hAnsi="Times New Roman" w:cs="Times New Roman"/>
          <w:sz w:val="24"/>
          <w:szCs w:val="24"/>
          <w:highlight w:val="white"/>
        </w:rPr>
        <w:t xml:space="preserve">uced for sites on all seven continents and the rate of forecast publication is increasing over time. As forecast production has accelerated, a number of best practices have been proposed and application of these best practices is increasing. In particular, </w:t>
      </w:r>
      <w:r w:rsidRPr="002968EE">
        <w:rPr>
          <w:rFonts w:ascii="Times New Roman" w:eastAsia="Times New Roman" w:hAnsi="Times New Roman" w:cs="Times New Roman"/>
          <w:sz w:val="24"/>
          <w:szCs w:val="24"/>
        </w:rPr>
        <w:t xml:space="preserve">data publication, forecast archiving, and workflow automation have all increased significantly over time. However, adoption of proposed best practices remains low overall: for example, despite the fact that uncertainty is often cited as an essential component of an ecological forecast, only 45% of papers included uncertainty in their forecast outputs. As the use of these proposed best practices increases, near-term ecological forecasting has the potential to make significant contributions to our understanding of </w:t>
      </w:r>
      <w:del w:id="22" w:author="Abby Lewis" w:date="2021-06-06T17:00:00Z">
        <w:r w:rsidRPr="002968EE">
          <w:rPr>
            <w:rFonts w:ascii="Times New Roman" w:eastAsia="Times New Roman" w:hAnsi="Times New Roman" w:cs="Times New Roman"/>
            <w:sz w:val="24"/>
            <w:szCs w:val="24"/>
          </w:rPr>
          <w:delText xml:space="preserve">predictability </w:delText>
        </w:r>
      </w:del>
      <w:ins w:id="23" w:author="Abby Lewis" w:date="2021-06-06T17:00:00Z">
        <w:r w:rsidRPr="002968EE">
          <w:rPr>
            <w:rFonts w:ascii="Times New Roman" w:eastAsia="Times New Roman" w:hAnsi="Times New Roman" w:cs="Times New Roman"/>
            <w:sz w:val="24"/>
            <w:szCs w:val="24"/>
          </w:rPr>
          <w:t xml:space="preserve">forecastability </w:t>
        </w:r>
      </w:ins>
      <w:r w:rsidRPr="002968EE">
        <w:rPr>
          <w:rFonts w:ascii="Times New Roman" w:eastAsia="Times New Roman" w:hAnsi="Times New Roman" w:cs="Times New Roman"/>
          <w:sz w:val="24"/>
          <w:szCs w:val="24"/>
        </w:rPr>
        <w:t xml:space="preserve">across scales and variables. In this study, </w:t>
      </w:r>
      <w:r w:rsidRPr="002968EE">
        <w:rPr>
          <w:rFonts w:ascii="Times New Roman" w:eastAsia="Times New Roman" w:hAnsi="Times New Roman" w:cs="Times New Roman"/>
          <w:sz w:val="24"/>
          <w:szCs w:val="24"/>
          <w:highlight w:val="white"/>
        </w:rPr>
        <w:t xml:space="preserve">we found that </w:t>
      </w:r>
      <w:ins w:id="24" w:author="Abby Lewis" w:date="2021-06-12T17:38:00Z">
        <w:r w:rsidRPr="002968EE">
          <w:rPr>
            <w:rFonts w:ascii="Times New Roman" w:eastAsia="Times New Roman" w:hAnsi="Times New Roman" w:cs="Times New Roman"/>
            <w:sz w:val="24"/>
            <w:szCs w:val="24"/>
            <w:highlight w:val="white"/>
          </w:rPr>
          <w:t xml:space="preserve">forecastability </w:t>
        </w:r>
        <w:r w:rsidRPr="002968EE">
          <w:rPr>
            <w:rFonts w:ascii="Times New Roman" w:eastAsia="Times New Roman" w:hAnsi="Times New Roman" w:cs="Times New Roman"/>
            <w:sz w:val="24"/>
            <w:szCs w:val="24"/>
          </w:rPr>
          <w:t xml:space="preserve">(defined here as realized forecast </w:t>
        </w:r>
      </w:ins>
      <w:ins w:id="25" w:author="Abby Lewis" w:date="2021-07-05T10:38:00Z">
        <w:r w:rsidR="00776F34">
          <w:rPr>
            <w:rFonts w:ascii="Times New Roman" w:eastAsia="Times New Roman" w:hAnsi="Times New Roman" w:cs="Times New Roman"/>
            <w:sz w:val="24"/>
            <w:szCs w:val="24"/>
          </w:rPr>
          <w:t>accuracy</w:t>
        </w:r>
      </w:ins>
      <w:ins w:id="26" w:author="Abby Lewis" w:date="2021-06-12T17:38:00Z">
        <w:r w:rsidRPr="002968EE">
          <w:rPr>
            <w:rFonts w:ascii="Times New Roman" w:eastAsia="Times New Roman" w:hAnsi="Times New Roman" w:cs="Times New Roman"/>
            <w:sz w:val="24"/>
            <w:szCs w:val="24"/>
          </w:rPr>
          <w:t>)</w:t>
        </w:r>
      </w:ins>
      <w:del w:id="27" w:author="Abby Lewis" w:date="2021-06-12T17:38:00Z">
        <w:r w:rsidRPr="002968EE">
          <w:rPr>
            <w:rFonts w:ascii="Times New Roman" w:eastAsia="Times New Roman" w:hAnsi="Times New Roman" w:cs="Times New Roman"/>
            <w:sz w:val="24"/>
            <w:szCs w:val="24"/>
            <w:highlight w:val="white"/>
          </w:rPr>
          <w:delText>forecast skill</w:delText>
        </w:r>
      </w:del>
      <w:r w:rsidRPr="002968EE">
        <w:rPr>
          <w:rFonts w:ascii="Times New Roman" w:eastAsia="Times New Roman" w:hAnsi="Times New Roman" w:cs="Times New Roman"/>
          <w:sz w:val="24"/>
          <w:szCs w:val="24"/>
          <w:highlight w:val="white"/>
        </w:rPr>
        <w:t xml:space="preserve"> decreased in predictable patterns over 1–7 day forecast horizons. Variables that were closely related (i.e., chlorophyll and phytoplankton) displayed very similar trends in </w:t>
      </w:r>
      <w:del w:id="28" w:author="Abby Lewis" w:date="2021-06-06T17:01:00Z">
        <w:r w:rsidRPr="002968EE">
          <w:rPr>
            <w:rFonts w:ascii="Times New Roman" w:eastAsia="Times New Roman" w:hAnsi="Times New Roman" w:cs="Times New Roman"/>
            <w:sz w:val="24"/>
            <w:szCs w:val="24"/>
            <w:highlight w:val="white"/>
          </w:rPr>
          <w:delText>predictability</w:delText>
        </w:r>
      </w:del>
      <w:ins w:id="29" w:author="Abby Lewis" w:date="2021-06-06T17:01:00Z">
        <w:r w:rsidRPr="002968EE">
          <w:rPr>
            <w:rFonts w:ascii="Times New Roman" w:eastAsia="Times New Roman" w:hAnsi="Times New Roman" w:cs="Times New Roman"/>
            <w:sz w:val="24"/>
            <w:szCs w:val="24"/>
            <w:highlight w:val="white"/>
          </w:rPr>
          <w:t>forecastability</w:t>
        </w:r>
      </w:ins>
      <w:r w:rsidRPr="002968EE">
        <w:rPr>
          <w:rFonts w:ascii="Times New Roman" w:eastAsia="Times New Roman" w:hAnsi="Times New Roman" w:cs="Times New Roman"/>
          <w:sz w:val="24"/>
          <w:szCs w:val="24"/>
          <w:highlight w:val="white"/>
        </w:rPr>
        <w:t xml:space="preserve">, while more distantly related variables (i.e., pollen and evapotranspiration) exhibited significantly different patterns. Increasing use of proposed best practices in ecological forecasting will allow us to examine the </w:t>
      </w:r>
      <w:r w:rsidRPr="002968EE">
        <w:rPr>
          <w:rFonts w:ascii="Times New Roman" w:eastAsia="Times New Roman" w:hAnsi="Times New Roman" w:cs="Times New Roman"/>
          <w:sz w:val="24"/>
          <w:szCs w:val="24"/>
          <w:highlight w:val="white"/>
        </w:rPr>
        <w:lastRenderedPageBreak/>
        <w:t>forecastability of additional variables and timescales in the future, providing a robust analysis of the fundamental predictability of ecological variables.</w:t>
      </w:r>
    </w:p>
    <w:p w14:paraId="00000013" w14:textId="77777777" w:rsidR="002E34FA" w:rsidRPr="002968EE" w:rsidRDefault="002E34FA">
      <w:pPr>
        <w:spacing w:line="480" w:lineRule="auto"/>
        <w:ind w:firstLine="720"/>
        <w:rPr>
          <w:rFonts w:ascii="Times New Roman" w:eastAsia="Times New Roman" w:hAnsi="Times New Roman" w:cs="Times New Roman"/>
          <w:sz w:val="24"/>
          <w:szCs w:val="24"/>
        </w:rPr>
      </w:pPr>
    </w:p>
    <w:p w14:paraId="00000014"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KEY WORDS</w:t>
      </w:r>
    </w:p>
    <w:p w14:paraId="00000015" w14:textId="3EAA5C4A" w:rsidR="002E34FA" w:rsidRPr="002968EE" w:rsidRDefault="006727F5">
      <w:pPr>
        <w:spacing w:line="480" w:lineRule="auto"/>
        <w:rPr>
          <w:rFonts w:ascii="Times New Roman" w:eastAsia="Times New Roman" w:hAnsi="Times New Roman" w:cs="Times New Roman"/>
          <w:sz w:val="24"/>
          <w:szCs w:val="24"/>
        </w:rPr>
      </w:pPr>
      <w:bookmarkStart w:id="30" w:name="_heading=h.2et92p0" w:colFirst="0" w:colLast="0"/>
      <w:bookmarkEnd w:id="30"/>
      <w:r w:rsidRPr="002968EE">
        <w:rPr>
          <w:rFonts w:ascii="Times New Roman" w:eastAsia="Times New Roman" w:hAnsi="Times New Roman" w:cs="Times New Roman"/>
          <w:sz w:val="24"/>
          <w:szCs w:val="24"/>
        </w:rPr>
        <w:t xml:space="preserve">Data assimilation, decision support, ecological predictability, forecast automation, forecast horizon, forecast </w:t>
      </w:r>
      <w:del w:id="31" w:author="Abby Lewis" w:date="2021-07-05T10:38:00Z">
        <w:r w:rsidRPr="002968EE" w:rsidDel="00776F34">
          <w:rPr>
            <w:rFonts w:ascii="Times New Roman" w:eastAsia="Times New Roman" w:hAnsi="Times New Roman" w:cs="Times New Roman"/>
            <w:sz w:val="24"/>
            <w:szCs w:val="24"/>
          </w:rPr>
          <w:delText>skill</w:delText>
        </w:r>
      </w:del>
      <w:ins w:id="32" w:author="Abby Lewis" w:date="2021-07-05T10:38:00Z">
        <w:r w:rsidR="00776F34">
          <w:rPr>
            <w:rFonts w:ascii="Times New Roman" w:eastAsia="Times New Roman" w:hAnsi="Times New Roman" w:cs="Times New Roman"/>
            <w:sz w:val="24"/>
            <w:szCs w:val="24"/>
          </w:rPr>
          <w:t>evaluation</w:t>
        </w:r>
      </w:ins>
      <w:r w:rsidRPr="002968EE">
        <w:rPr>
          <w:rFonts w:ascii="Times New Roman" w:eastAsia="Times New Roman" w:hAnsi="Times New Roman" w:cs="Times New Roman"/>
          <w:sz w:val="24"/>
          <w:szCs w:val="24"/>
        </w:rPr>
        <w:t>, forecast uncertainty, iterative forecasting, near-term forecast, null model, open science, uncertainty partitioning</w:t>
      </w:r>
    </w:p>
    <w:p w14:paraId="00000016"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hAnsi="Times New Roman" w:cs="Times New Roman"/>
          <w:sz w:val="24"/>
          <w:szCs w:val="24"/>
        </w:rPr>
        <w:br w:type="page"/>
      </w:r>
    </w:p>
    <w:p w14:paraId="00000017"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lastRenderedPageBreak/>
        <w:t>INTRODUCTION</w:t>
      </w:r>
    </w:p>
    <w:p w14:paraId="00000018"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highlight w:val="white"/>
        </w:rPr>
        <w:t xml:space="preserve">Nearly 90 years ago, Hodgson </w:t>
      </w:r>
      <w:r w:rsidRPr="002968EE">
        <w:rPr>
          <w:rFonts w:ascii="Times New Roman" w:eastAsia="Times New Roman" w:hAnsi="Times New Roman" w:cs="Times New Roman"/>
          <w:sz w:val="24"/>
          <w:szCs w:val="24"/>
        </w:rPr>
        <w:t>(1932)</w:t>
      </w:r>
      <w:r w:rsidRPr="002968EE">
        <w:rPr>
          <w:rFonts w:ascii="Times New Roman" w:eastAsia="Times New Roman" w:hAnsi="Times New Roman" w:cs="Times New Roman"/>
          <w:sz w:val="24"/>
          <w:szCs w:val="24"/>
          <w:highlight w:val="white"/>
        </w:rPr>
        <w:t xml:space="preserve"> published what was arguably the first near-term ecological forecast, using demographic trends to predict herring age structure one year into the future. Hodgson concluded by stating "... we hope that before long these prognostications will be issued with the same confidence as those which are broadcast daily by the Meteorological Office, and, once they are received with confidence by the trade, they should be of considerable financial value" (p. 118). During the past 90 years, advances in data availability, computational power, and statistical methodologies have enabled a substantial increase in the development and application of near-term ecological forecasts </w:t>
      </w:r>
      <w:r w:rsidRPr="002968EE">
        <w:rPr>
          <w:rFonts w:ascii="Times New Roman" w:eastAsia="Times New Roman" w:hAnsi="Times New Roman" w:cs="Times New Roman"/>
          <w:sz w:val="24"/>
          <w:szCs w:val="24"/>
        </w:rPr>
        <w:t xml:space="preserve">(Luo et al. 2011, </w:t>
      </w:r>
      <w:proofErr w:type="spellStart"/>
      <w:r w:rsidRPr="002968EE">
        <w:rPr>
          <w:rFonts w:ascii="Times New Roman" w:eastAsia="Times New Roman" w:hAnsi="Times New Roman" w:cs="Times New Roman"/>
          <w:sz w:val="24"/>
          <w:szCs w:val="24"/>
        </w:rPr>
        <w:t>Petrovskii</w:t>
      </w:r>
      <w:proofErr w:type="spellEnd"/>
      <w:r w:rsidRPr="002968EE">
        <w:rPr>
          <w:rFonts w:ascii="Times New Roman" w:eastAsia="Times New Roman" w:hAnsi="Times New Roman" w:cs="Times New Roman"/>
          <w:sz w:val="24"/>
          <w:szCs w:val="24"/>
        </w:rPr>
        <w:t xml:space="preserve"> and </w:t>
      </w:r>
      <w:proofErr w:type="spellStart"/>
      <w:r w:rsidRPr="002968EE">
        <w:rPr>
          <w:rFonts w:ascii="Times New Roman" w:eastAsia="Times New Roman" w:hAnsi="Times New Roman" w:cs="Times New Roman"/>
          <w:sz w:val="24"/>
          <w:szCs w:val="24"/>
        </w:rPr>
        <w:t>Petrovskaya</w:t>
      </w:r>
      <w:proofErr w:type="spellEnd"/>
      <w:r w:rsidRPr="002968EE">
        <w:rPr>
          <w:rFonts w:ascii="Times New Roman" w:eastAsia="Times New Roman" w:hAnsi="Times New Roman" w:cs="Times New Roman"/>
          <w:sz w:val="24"/>
          <w:szCs w:val="24"/>
        </w:rPr>
        <w:t xml:space="preserve"> 2012, Hampton et al. 2013, </w:t>
      </w:r>
      <w:proofErr w:type="spellStart"/>
      <w:r w:rsidRPr="002968EE">
        <w:rPr>
          <w:rFonts w:ascii="Times New Roman" w:eastAsia="Times New Roman" w:hAnsi="Times New Roman" w:cs="Times New Roman"/>
          <w:sz w:val="24"/>
          <w:szCs w:val="24"/>
        </w:rPr>
        <w:t>LaDeau</w:t>
      </w:r>
      <w:proofErr w:type="spellEnd"/>
      <w:r w:rsidRPr="002968EE">
        <w:rPr>
          <w:rFonts w:ascii="Times New Roman" w:eastAsia="Times New Roman" w:hAnsi="Times New Roman" w:cs="Times New Roman"/>
          <w:sz w:val="24"/>
          <w:szCs w:val="24"/>
        </w:rPr>
        <w:t xml:space="preserve"> et al. 2017)</w:t>
      </w:r>
      <w:r w:rsidRPr="002968EE">
        <w:rPr>
          <w:rFonts w:ascii="Times New Roman" w:eastAsia="Times New Roman" w:hAnsi="Times New Roman" w:cs="Times New Roman"/>
          <w:sz w:val="24"/>
          <w:szCs w:val="24"/>
          <w:highlight w:val="white"/>
        </w:rPr>
        <w:t xml:space="preserve">. Near-term ecological forecasting has become an increasingly powerful tool for ecological decision support </w:t>
      </w:r>
      <w:r w:rsidRPr="002968EE">
        <w:rPr>
          <w:rFonts w:ascii="Times New Roman" w:eastAsia="Times New Roman" w:hAnsi="Times New Roman" w:cs="Times New Roman"/>
          <w:sz w:val="24"/>
          <w:szCs w:val="24"/>
        </w:rPr>
        <w:t>(</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2017a, </w:t>
      </w:r>
      <w:proofErr w:type="spellStart"/>
      <w:r w:rsidRPr="002968EE">
        <w:rPr>
          <w:rFonts w:ascii="Times New Roman" w:eastAsia="Times New Roman" w:hAnsi="Times New Roman" w:cs="Times New Roman"/>
          <w:sz w:val="24"/>
          <w:szCs w:val="24"/>
        </w:rPr>
        <w:t>Henden</w:t>
      </w:r>
      <w:proofErr w:type="spellEnd"/>
      <w:r w:rsidRPr="002968EE">
        <w:rPr>
          <w:rFonts w:ascii="Times New Roman" w:eastAsia="Times New Roman" w:hAnsi="Times New Roman" w:cs="Times New Roman"/>
          <w:sz w:val="24"/>
          <w:szCs w:val="24"/>
        </w:rPr>
        <w:t xml:space="preserve"> et al. 2020, Carey et al. 2021)</w:t>
      </w:r>
      <w:r w:rsidRPr="002968EE">
        <w:rPr>
          <w:rFonts w:ascii="Times New Roman" w:eastAsia="Times New Roman" w:hAnsi="Times New Roman" w:cs="Times New Roman"/>
          <w:sz w:val="24"/>
          <w:szCs w:val="24"/>
          <w:highlight w:val="white"/>
        </w:rPr>
        <w:t xml:space="preserve"> and has the potential to provide new insights into fundamental questions about ecological functioning and predictability </w:t>
      </w:r>
      <w:r w:rsidRPr="002968EE">
        <w:rPr>
          <w:rFonts w:ascii="Times New Roman" w:eastAsia="Times New Roman" w:hAnsi="Times New Roman" w:cs="Times New Roman"/>
          <w:sz w:val="24"/>
          <w:szCs w:val="24"/>
        </w:rPr>
        <w:t xml:space="preserve">(Petchey et al. 2015,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2017b,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et al. 2018)</w:t>
      </w:r>
      <w:r w:rsidRPr="002968EE">
        <w:rPr>
          <w:rFonts w:ascii="Times New Roman" w:eastAsia="Times New Roman" w:hAnsi="Times New Roman" w:cs="Times New Roman"/>
          <w:sz w:val="24"/>
          <w:szCs w:val="24"/>
          <w:highlight w:val="white"/>
        </w:rPr>
        <w:t xml:space="preserve">. </w:t>
      </w:r>
      <w:r w:rsidRPr="002968EE">
        <w:rPr>
          <w:rFonts w:ascii="Times New Roman" w:eastAsia="Times New Roman" w:hAnsi="Times New Roman" w:cs="Times New Roman"/>
          <w:sz w:val="24"/>
          <w:szCs w:val="24"/>
        </w:rPr>
        <w:t>However, to this point, there has been no systematic analysis of the development or current state of near-term ecological forecasting literature, making it difficult to synthesize diverse research efforts and prioritize future developments for this emerging field.</w:t>
      </w:r>
    </w:p>
    <w:p w14:paraId="00000019" w14:textId="716B7DF9"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ab/>
        <w:t xml:space="preserve">Throughout the development of near-term ecological forecasting, there have been numerous calls for the adoption of standardized best practices </w:t>
      </w:r>
      <w:r w:rsidRPr="002968EE">
        <w:rPr>
          <w:rFonts w:ascii="Times New Roman" w:eastAsia="Times New Roman" w:hAnsi="Times New Roman" w:cs="Times New Roman"/>
          <w:sz w:val="24"/>
          <w:szCs w:val="24"/>
        </w:rPr>
        <w:t xml:space="preserve">(e.g., Clark et al. 2001, Pielke and Conant 2003, Harris et al. 2018,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et al. 2018, White et al. 2019, Hobday et al. 2019, Carey et al. 2021)</w:t>
      </w:r>
      <w:r w:rsidRPr="002968EE">
        <w:rPr>
          <w:rFonts w:ascii="Times New Roman" w:eastAsia="Times New Roman" w:hAnsi="Times New Roman" w:cs="Times New Roman"/>
          <w:sz w:val="24"/>
          <w:szCs w:val="24"/>
          <w:highlight w:val="white"/>
        </w:rPr>
        <w:t xml:space="preserve">. Developing and adhering to best practices advances the contributions of forecasting to both basic and applied research, as it allows for comparisons of forecast </w:t>
      </w:r>
      <w:del w:id="33" w:author="Abby Lewis" w:date="2021-07-05T10:38:00Z">
        <w:r w:rsidRPr="002968EE" w:rsidDel="00776F34">
          <w:rPr>
            <w:rFonts w:ascii="Times New Roman" w:eastAsia="Times New Roman" w:hAnsi="Times New Roman" w:cs="Times New Roman"/>
            <w:sz w:val="24"/>
            <w:szCs w:val="24"/>
            <w:highlight w:val="white"/>
          </w:rPr>
          <w:delText xml:space="preserve">skill </w:delText>
        </w:r>
      </w:del>
      <w:ins w:id="34" w:author="Abby Lewis" w:date="2021-07-05T10:38:00Z">
        <w:r w:rsidR="00776F34">
          <w:rPr>
            <w:rFonts w:ascii="Times New Roman" w:eastAsia="Times New Roman" w:hAnsi="Times New Roman" w:cs="Times New Roman"/>
            <w:sz w:val="24"/>
            <w:szCs w:val="24"/>
            <w:highlight w:val="white"/>
          </w:rPr>
          <w:t>accuracy</w:t>
        </w:r>
        <w:r w:rsidR="00776F34" w:rsidRPr="002968EE">
          <w:rPr>
            <w:rFonts w:ascii="Times New Roman" w:eastAsia="Times New Roman" w:hAnsi="Times New Roman" w:cs="Times New Roman"/>
            <w:sz w:val="24"/>
            <w:szCs w:val="24"/>
            <w:highlight w:val="white"/>
          </w:rPr>
          <w:t xml:space="preserve"> </w:t>
        </w:r>
      </w:ins>
      <w:r w:rsidRPr="002968EE">
        <w:rPr>
          <w:rFonts w:ascii="Times New Roman" w:eastAsia="Times New Roman" w:hAnsi="Times New Roman" w:cs="Times New Roman"/>
          <w:sz w:val="24"/>
          <w:szCs w:val="24"/>
          <w:highlight w:val="white"/>
        </w:rPr>
        <w:t xml:space="preserve">across forecast horizons (the amount of time into the future for which predictions are made) and increases the reliability of forecast products as decision support tools </w:t>
      </w:r>
      <w:r w:rsidRPr="002968EE">
        <w:rPr>
          <w:rFonts w:ascii="Times New Roman" w:eastAsia="Times New Roman" w:hAnsi="Times New Roman" w:cs="Times New Roman"/>
          <w:sz w:val="24"/>
          <w:szCs w:val="24"/>
        </w:rPr>
        <w:t>(Armstrong 2001)</w:t>
      </w:r>
      <w:r w:rsidRPr="002968EE">
        <w:rPr>
          <w:rFonts w:ascii="Times New Roman" w:eastAsia="Times New Roman" w:hAnsi="Times New Roman" w:cs="Times New Roman"/>
          <w:sz w:val="24"/>
          <w:szCs w:val="24"/>
          <w:highlight w:val="white"/>
        </w:rPr>
        <w:t xml:space="preserve">. Recent </w:t>
      </w:r>
      <w:r w:rsidRPr="002968EE">
        <w:rPr>
          <w:rFonts w:ascii="Times New Roman" w:eastAsia="Times New Roman" w:hAnsi="Times New Roman" w:cs="Times New Roman"/>
          <w:sz w:val="24"/>
          <w:szCs w:val="24"/>
          <w:highlight w:val="white"/>
        </w:rPr>
        <w:lastRenderedPageBreak/>
        <w:t xml:space="preserve">interest in establishing best practices for ecological forecasting follows similar efforts in meteorology and economics, disciplines in which forecasting is well-established </w:t>
      </w:r>
      <w:r w:rsidRPr="002968EE">
        <w:rPr>
          <w:rFonts w:ascii="Times New Roman" w:eastAsia="Times New Roman" w:hAnsi="Times New Roman" w:cs="Times New Roman"/>
          <w:sz w:val="24"/>
          <w:szCs w:val="24"/>
        </w:rPr>
        <w:t xml:space="preserve">(Armstrong 2001, Hyndman and </w:t>
      </w:r>
      <w:proofErr w:type="spellStart"/>
      <w:r w:rsidRPr="002968EE">
        <w:rPr>
          <w:rFonts w:ascii="Times New Roman" w:eastAsia="Times New Roman" w:hAnsi="Times New Roman" w:cs="Times New Roman"/>
          <w:sz w:val="24"/>
          <w:szCs w:val="24"/>
        </w:rPr>
        <w:t>Athanasopoulos</w:t>
      </w:r>
      <w:proofErr w:type="spellEnd"/>
      <w:r w:rsidRPr="002968EE">
        <w:rPr>
          <w:rFonts w:ascii="Times New Roman" w:eastAsia="Times New Roman" w:hAnsi="Times New Roman" w:cs="Times New Roman"/>
          <w:sz w:val="24"/>
          <w:szCs w:val="24"/>
        </w:rPr>
        <w:t xml:space="preserve"> 2018)</w:t>
      </w:r>
      <w:r w:rsidRPr="002968EE">
        <w:rPr>
          <w:rFonts w:ascii="Times New Roman" w:eastAsia="Times New Roman" w:hAnsi="Times New Roman" w:cs="Times New Roman"/>
          <w:sz w:val="24"/>
          <w:szCs w:val="24"/>
          <w:highlight w:val="white"/>
        </w:rPr>
        <w:t xml:space="preserve">. </w:t>
      </w:r>
    </w:p>
    <w:p w14:paraId="0000001A" w14:textId="2C115B22" w:rsidR="002E34FA" w:rsidRPr="002968EE" w:rsidRDefault="006727F5">
      <w:pPr>
        <w:spacing w:line="480" w:lineRule="auto"/>
        <w:ind w:firstLine="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While proposed best practices for near-term ecological forecasting differ among papers, a number of common themes related to forecast development, assessment, archiving, and decision support can be identified (Box 1</w:t>
      </w:r>
      <w:ins w:id="35" w:author="Abby Lewis" w:date="2021-06-19T15:08:00Z">
        <w:r w:rsidRPr="002968EE">
          <w:rPr>
            <w:rFonts w:ascii="Times New Roman" w:eastAsia="Times New Roman" w:hAnsi="Times New Roman" w:cs="Times New Roman"/>
            <w:sz w:val="24"/>
            <w:szCs w:val="24"/>
          </w:rPr>
          <w:t>; Appendix S1</w:t>
        </w:r>
      </w:ins>
      <w:r w:rsidRPr="002968EE">
        <w:rPr>
          <w:rFonts w:ascii="Times New Roman" w:eastAsia="Times New Roman" w:hAnsi="Times New Roman" w:cs="Times New Roman"/>
          <w:sz w:val="24"/>
          <w:szCs w:val="24"/>
        </w:rPr>
        <w:t xml:space="preserve">). </w:t>
      </w:r>
      <w:r w:rsidRPr="002968EE">
        <w:rPr>
          <w:rFonts w:ascii="Times New Roman" w:eastAsia="Times New Roman" w:hAnsi="Times New Roman" w:cs="Times New Roman"/>
          <w:sz w:val="24"/>
          <w:szCs w:val="24"/>
          <w:highlight w:val="white"/>
        </w:rPr>
        <w:t xml:space="preserve">As ecological forecasting has developed over the past several decades, we expect that adherence to these proposed best practices is increasing. </w:t>
      </w:r>
      <w:r w:rsidRPr="002968EE">
        <w:rPr>
          <w:rFonts w:ascii="Times New Roman" w:eastAsia="Times New Roman" w:hAnsi="Times New Roman" w:cs="Times New Roman"/>
          <w:sz w:val="24"/>
          <w:szCs w:val="24"/>
        </w:rPr>
        <w:t>However, without a comprehensive review of published ecological forecasts, it is difficult to assess which of the proposed best practices have been adopted and which should be prioritized for further advancement of the field</w:t>
      </w:r>
      <w:ins w:id="36" w:author="Abby Lewis" w:date="2021-06-13T11:06:00Z">
        <w:r w:rsidRPr="002968EE">
          <w:rPr>
            <w:rFonts w:ascii="Times New Roman" w:eastAsia="Times New Roman" w:hAnsi="Times New Roman" w:cs="Times New Roman"/>
            <w:sz w:val="24"/>
            <w:szCs w:val="24"/>
          </w:rPr>
          <w:t xml:space="preserve"> (</w:t>
        </w:r>
      </w:ins>
      <w:ins w:id="37" w:author="Cayelan C. Carey" w:date="2021-06-16T13:12:00Z">
        <w:r w:rsidRPr="002968EE">
          <w:rPr>
            <w:rFonts w:ascii="Times New Roman" w:eastAsia="Times New Roman" w:hAnsi="Times New Roman" w:cs="Times New Roman"/>
            <w:sz w:val="24"/>
            <w:szCs w:val="24"/>
          </w:rPr>
          <w:t xml:space="preserve">e.g., </w:t>
        </w:r>
      </w:ins>
      <w:ins w:id="38" w:author="Abby Lewis" w:date="2021-06-13T11:07:00Z">
        <w:r w:rsidRPr="002968EE">
          <w:rPr>
            <w:rFonts w:ascii="Times New Roman" w:eastAsia="Times New Roman" w:hAnsi="Times New Roman" w:cs="Times New Roman"/>
            <w:sz w:val="24"/>
            <w:szCs w:val="24"/>
          </w:rPr>
          <w:t>see Payne et al. 2017 for marine ecological forecasting)</w:t>
        </w:r>
      </w:ins>
      <w:r w:rsidRPr="002968EE">
        <w:rPr>
          <w:rFonts w:ascii="Times New Roman" w:eastAsia="Times New Roman" w:hAnsi="Times New Roman" w:cs="Times New Roman"/>
          <w:sz w:val="24"/>
          <w:szCs w:val="24"/>
        </w:rPr>
        <w:t xml:space="preserve">. Ideally, best practices should evolve using a community-driven approach to enable buy-in and robustness to many applications (following Hanson et al. 2016); consequently, the list of proposed best practices in Box 1 is not exhaustive, and some of the practices may not be appropriate for every forecasting application. However, these practices provide a framework to begin analyzing the state of the field. </w:t>
      </w:r>
    </w:p>
    <w:p w14:paraId="0000001B" w14:textId="71DCD0B2"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highlight w:val="white"/>
        </w:rPr>
        <w:tab/>
        <w:t xml:space="preserve">Adoption of these proposed best practices in near-term ecological forecasting may be particularly important to improving our understanding of </w:t>
      </w:r>
      <w:del w:id="39" w:author="Abby Lewis" w:date="2021-06-12T17:40:00Z">
        <w:r w:rsidRPr="002968EE">
          <w:rPr>
            <w:rFonts w:ascii="Times New Roman" w:eastAsia="Times New Roman" w:hAnsi="Times New Roman" w:cs="Times New Roman"/>
            <w:sz w:val="24"/>
            <w:szCs w:val="24"/>
            <w:highlight w:val="white"/>
          </w:rPr>
          <w:delText xml:space="preserve">predictability </w:delText>
        </w:r>
      </w:del>
      <w:ins w:id="40" w:author="Abby Lewis" w:date="2021-06-12T17:40:00Z">
        <w:r w:rsidRPr="002968EE">
          <w:rPr>
            <w:rFonts w:ascii="Times New Roman" w:eastAsia="Times New Roman" w:hAnsi="Times New Roman" w:cs="Times New Roman"/>
            <w:sz w:val="24"/>
            <w:szCs w:val="24"/>
            <w:highlight w:val="white"/>
          </w:rPr>
          <w:t xml:space="preserve">forecastability </w:t>
        </w:r>
      </w:ins>
      <w:r w:rsidRPr="002968EE">
        <w:rPr>
          <w:rFonts w:ascii="Times New Roman" w:eastAsia="Times New Roman" w:hAnsi="Times New Roman" w:cs="Times New Roman"/>
          <w:sz w:val="24"/>
          <w:szCs w:val="24"/>
          <w:highlight w:val="white"/>
        </w:rPr>
        <w:t xml:space="preserve">across </w:t>
      </w:r>
      <w:del w:id="41" w:author="Abby Lewis" w:date="2021-07-05T10:48:00Z">
        <w:r w:rsidRPr="002968EE" w:rsidDel="00231ECE">
          <w:rPr>
            <w:rFonts w:ascii="Times New Roman" w:eastAsia="Times New Roman" w:hAnsi="Times New Roman" w:cs="Times New Roman"/>
            <w:sz w:val="24"/>
            <w:szCs w:val="24"/>
            <w:highlight w:val="white"/>
          </w:rPr>
          <w:delText xml:space="preserve">ecosystems and </w:delText>
        </w:r>
      </w:del>
      <w:r w:rsidRPr="002968EE">
        <w:rPr>
          <w:rFonts w:ascii="Times New Roman" w:eastAsia="Times New Roman" w:hAnsi="Times New Roman" w:cs="Times New Roman"/>
          <w:sz w:val="24"/>
          <w:szCs w:val="24"/>
          <w:highlight w:val="white"/>
        </w:rPr>
        <w:t>scales</w:t>
      </w:r>
      <w:ins w:id="42" w:author="Abby Lewis" w:date="2021-07-05T10:48:00Z">
        <w:r w:rsidR="00231ECE">
          <w:rPr>
            <w:rFonts w:ascii="Times New Roman" w:eastAsia="Times New Roman" w:hAnsi="Times New Roman" w:cs="Times New Roman"/>
            <w:sz w:val="24"/>
            <w:szCs w:val="24"/>
            <w:highlight w:val="white"/>
          </w:rPr>
          <w:t xml:space="preserve"> and variables</w:t>
        </w:r>
      </w:ins>
      <w:r w:rsidRPr="002968EE">
        <w:rPr>
          <w:rFonts w:ascii="Times New Roman" w:eastAsia="Times New Roman" w:hAnsi="Times New Roman" w:cs="Times New Roman"/>
          <w:sz w:val="24"/>
          <w:szCs w:val="24"/>
          <w:highlight w:val="white"/>
        </w:rPr>
        <w:t xml:space="preserve">. As the number of published near-term ecological forecasts has increased over the past several decades (Luo et al. 2011,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 we now have an unprecedented opportunity to compare across studies and analyze the relative forecastability </w:t>
      </w:r>
      <w:ins w:id="43" w:author="Abby Lewis" w:date="2021-06-12T18:01:00Z">
        <w:r w:rsidRPr="002968EE">
          <w:rPr>
            <w:rFonts w:ascii="Times New Roman" w:eastAsia="Times New Roman" w:hAnsi="Times New Roman" w:cs="Times New Roman"/>
            <w:sz w:val="24"/>
            <w:szCs w:val="24"/>
            <w:highlight w:val="white"/>
          </w:rPr>
          <w:t xml:space="preserve">(defined here as realized forecast </w:t>
        </w:r>
      </w:ins>
      <w:ins w:id="44" w:author="Abby Lewis" w:date="2021-07-05T10:39:00Z">
        <w:r w:rsidR="00776F34">
          <w:rPr>
            <w:rFonts w:ascii="Times New Roman" w:eastAsia="Times New Roman" w:hAnsi="Times New Roman" w:cs="Times New Roman"/>
            <w:sz w:val="24"/>
            <w:szCs w:val="24"/>
            <w:highlight w:val="white"/>
          </w:rPr>
          <w:t>accuracy</w:t>
        </w:r>
      </w:ins>
      <w:ins w:id="45" w:author="Abby Lewis" w:date="2021-06-12T18:01:00Z">
        <w:r w:rsidRPr="002968EE">
          <w:rPr>
            <w:rFonts w:ascii="Times New Roman" w:eastAsia="Times New Roman" w:hAnsi="Times New Roman" w:cs="Times New Roman"/>
            <w:sz w:val="24"/>
            <w:szCs w:val="24"/>
            <w:highlight w:val="white"/>
          </w:rPr>
          <w:t xml:space="preserve">) </w:t>
        </w:r>
      </w:ins>
      <w:r w:rsidRPr="002968EE">
        <w:rPr>
          <w:rFonts w:ascii="Times New Roman" w:eastAsia="Times New Roman" w:hAnsi="Times New Roman" w:cs="Times New Roman"/>
          <w:sz w:val="24"/>
          <w:szCs w:val="24"/>
          <w:highlight w:val="white"/>
        </w:rPr>
        <w:t xml:space="preserve">of environmental variables at varying forecast horizons. </w:t>
      </w:r>
      <w:del w:id="46" w:author="Abby Lewis" w:date="2021-06-13T11:45:00Z">
        <w:r w:rsidRPr="002968EE">
          <w:rPr>
            <w:rFonts w:ascii="Times New Roman" w:eastAsia="Times New Roman" w:hAnsi="Times New Roman" w:cs="Times New Roman"/>
            <w:sz w:val="24"/>
            <w:szCs w:val="24"/>
            <w:highlight w:val="white"/>
          </w:rPr>
          <w:delText xml:space="preserve">Quantifying </w:delText>
        </w:r>
      </w:del>
      <w:ins w:id="47" w:author="Abby Lewis" w:date="2021-06-13T11:45:00Z">
        <w:r w:rsidRPr="002968EE">
          <w:rPr>
            <w:rFonts w:ascii="Times New Roman" w:eastAsia="Times New Roman" w:hAnsi="Times New Roman" w:cs="Times New Roman"/>
            <w:sz w:val="24"/>
            <w:szCs w:val="24"/>
            <w:highlight w:val="white"/>
          </w:rPr>
          <w:t xml:space="preserve">Understanding </w:t>
        </w:r>
      </w:ins>
      <w:r w:rsidRPr="002968EE">
        <w:rPr>
          <w:rFonts w:ascii="Times New Roman" w:eastAsia="Times New Roman" w:hAnsi="Times New Roman" w:cs="Times New Roman"/>
          <w:sz w:val="24"/>
          <w:szCs w:val="24"/>
          <w:highlight w:val="white"/>
        </w:rPr>
        <w:t>ecological predictability is a fundamental goal in ecology (</w:t>
      </w:r>
      <w:ins w:id="48" w:author="Abby Lewis" w:date="2021-06-14T14:42:00Z">
        <w:r w:rsidRPr="002968EE">
          <w:rPr>
            <w:rFonts w:ascii="Times New Roman" w:eastAsia="Times New Roman" w:hAnsi="Times New Roman" w:cs="Times New Roman"/>
            <w:sz w:val="24"/>
            <w:szCs w:val="24"/>
            <w:highlight w:val="white"/>
          </w:rPr>
          <w:t xml:space="preserve">Gleason 1926, Clements 1936, </w:t>
        </w:r>
      </w:ins>
      <w:r w:rsidRPr="002968EE">
        <w:rPr>
          <w:rFonts w:ascii="Times New Roman" w:eastAsia="Times New Roman" w:hAnsi="Times New Roman" w:cs="Times New Roman"/>
          <w:sz w:val="24"/>
          <w:szCs w:val="24"/>
          <w:highlight w:val="white"/>
        </w:rPr>
        <w:t xml:space="preserve">Sutherland et al. 2013, </w:t>
      </w:r>
      <w:proofErr w:type="spellStart"/>
      <w:r w:rsidRPr="002968EE">
        <w:rPr>
          <w:rFonts w:ascii="Times New Roman" w:eastAsia="Times New Roman" w:hAnsi="Times New Roman" w:cs="Times New Roman"/>
          <w:sz w:val="24"/>
          <w:szCs w:val="24"/>
          <w:highlight w:val="white"/>
        </w:rPr>
        <w:t>Godfray</w:t>
      </w:r>
      <w:proofErr w:type="spellEnd"/>
      <w:r w:rsidRPr="002968EE">
        <w:rPr>
          <w:rFonts w:ascii="Times New Roman" w:eastAsia="Times New Roman" w:hAnsi="Times New Roman" w:cs="Times New Roman"/>
          <w:sz w:val="24"/>
          <w:szCs w:val="24"/>
          <w:highlight w:val="white"/>
        </w:rPr>
        <w:t xml:space="preserve"> and May 2014, </w:t>
      </w:r>
      <w:proofErr w:type="spellStart"/>
      <w:r w:rsidRPr="002968EE">
        <w:rPr>
          <w:rFonts w:ascii="Times New Roman" w:eastAsia="Times New Roman" w:hAnsi="Times New Roman" w:cs="Times New Roman"/>
          <w:sz w:val="24"/>
          <w:szCs w:val="24"/>
          <w:highlight w:val="white"/>
        </w:rPr>
        <w:t>Houlahan</w:t>
      </w:r>
      <w:proofErr w:type="spellEnd"/>
      <w:r w:rsidRPr="002968EE">
        <w:rPr>
          <w:rFonts w:ascii="Times New Roman" w:eastAsia="Times New Roman" w:hAnsi="Times New Roman" w:cs="Times New Roman"/>
          <w:sz w:val="24"/>
          <w:szCs w:val="24"/>
          <w:highlight w:val="white"/>
        </w:rPr>
        <w:t xml:space="preserve"> et al. 2017</w:t>
      </w:r>
      <w:ins w:id="49" w:author="Abby Lewis" w:date="2021-06-19T14:54:00Z">
        <w:r w:rsidRPr="002968EE">
          <w:rPr>
            <w:rFonts w:ascii="Times New Roman" w:eastAsia="Times New Roman" w:hAnsi="Times New Roman" w:cs="Times New Roman"/>
            <w:sz w:val="24"/>
            <w:szCs w:val="24"/>
            <w:highlight w:val="white"/>
          </w:rPr>
          <w:t>,</w:t>
        </w:r>
      </w:ins>
      <w:ins w:id="50" w:author="Cayelan C. Carey" w:date="2021-06-16T13:12:00Z">
        <w:r w:rsidRPr="002968EE">
          <w:rPr>
            <w:rFonts w:ascii="Times New Roman" w:eastAsia="Times New Roman" w:hAnsi="Times New Roman" w:cs="Times New Roman"/>
            <w:sz w:val="24"/>
            <w:szCs w:val="24"/>
            <w:highlight w:val="white"/>
          </w:rPr>
          <w:t xml:space="preserve"> and references therein</w:t>
        </w:r>
      </w:ins>
      <w:r w:rsidRPr="002968EE">
        <w:rPr>
          <w:rFonts w:ascii="Times New Roman" w:eastAsia="Times New Roman" w:hAnsi="Times New Roman" w:cs="Times New Roman"/>
          <w:sz w:val="24"/>
          <w:szCs w:val="24"/>
          <w:highlight w:val="white"/>
        </w:rPr>
        <w:t xml:space="preserve">) and </w:t>
      </w:r>
      <w:r w:rsidRPr="002968EE">
        <w:rPr>
          <w:rFonts w:ascii="Times New Roman" w:eastAsia="Times New Roman" w:hAnsi="Times New Roman" w:cs="Times New Roman"/>
          <w:sz w:val="24"/>
          <w:szCs w:val="24"/>
          <w:highlight w:val="white"/>
        </w:rPr>
        <w:lastRenderedPageBreak/>
        <w:t xml:space="preserve">provides valuable information regarding the nature of ecological processes (Petchey et al. 2015). </w:t>
      </w:r>
      <w:ins w:id="51" w:author="Abby Lewis" w:date="2021-06-12T17:59:00Z">
        <w:r w:rsidRPr="002968EE">
          <w:rPr>
            <w:rFonts w:ascii="Times New Roman" w:eastAsia="Times New Roman" w:hAnsi="Times New Roman" w:cs="Times New Roman"/>
            <w:sz w:val="24"/>
            <w:szCs w:val="24"/>
            <w:highlight w:val="white"/>
          </w:rPr>
          <w:t>Ecological forecasting can be a particularly powerful test of predictability, as forecasting requires predicting beyond the range of observed data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 Thus</w:t>
        </w:r>
      </w:ins>
      <w:ins w:id="52" w:author="Cayelan C. Carey" w:date="2021-06-16T13:13:00Z">
        <w:r w:rsidRPr="002968EE">
          <w:rPr>
            <w:rFonts w:ascii="Times New Roman" w:eastAsia="Times New Roman" w:hAnsi="Times New Roman" w:cs="Times New Roman"/>
            <w:sz w:val="24"/>
            <w:szCs w:val="24"/>
            <w:highlight w:val="white"/>
          </w:rPr>
          <w:t>,</w:t>
        </w:r>
      </w:ins>
      <w:ins w:id="53" w:author="Abby Lewis" w:date="2021-06-12T18:02:00Z">
        <w:r w:rsidRPr="002968EE">
          <w:rPr>
            <w:rFonts w:ascii="Times New Roman" w:eastAsia="Times New Roman" w:hAnsi="Times New Roman" w:cs="Times New Roman"/>
            <w:sz w:val="24"/>
            <w:szCs w:val="24"/>
            <w:highlight w:val="white"/>
          </w:rPr>
          <w:t xml:space="preserve"> comparisons of forecastability complement and extend</w:t>
        </w:r>
      </w:ins>
      <w:del w:id="54" w:author="Abby Lewis" w:date="2021-06-12T18:02:00Z">
        <w:r w:rsidRPr="002968EE">
          <w:rPr>
            <w:rFonts w:ascii="Times New Roman" w:eastAsia="Times New Roman" w:hAnsi="Times New Roman" w:cs="Times New Roman"/>
            <w:sz w:val="24"/>
            <w:szCs w:val="24"/>
            <w:highlight w:val="white"/>
          </w:rPr>
          <w:delText>Taking a data-driven approach to this problem complements and extends</w:delText>
        </w:r>
      </w:del>
      <w:r w:rsidRPr="002968EE">
        <w:rPr>
          <w:rFonts w:ascii="Times New Roman" w:eastAsia="Times New Roman" w:hAnsi="Times New Roman" w:cs="Times New Roman"/>
          <w:sz w:val="24"/>
          <w:szCs w:val="24"/>
          <w:highlight w:val="white"/>
        </w:rPr>
        <w:t xml:space="preserve"> existing theoretical and modeling-based work that has predicted how various factors (e.g., forecast horizon, computational irreducibility) influence the relative predictability of ecological variables (</w:t>
      </w:r>
      <w:proofErr w:type="spellStart"/>
      <w:r w:rsidRPr="002968EE">
        <w:rPr>
          <w:rFonts w:ascii="Times New Roman" w:eastAsia="Times New Roman" w:hAnsi="Times New Roman" w:cs="Times New Roman"/>
          <w:sz w:val="24"/>
          <w:szCs w:val="24"/>
          <w:highlight w:val="white"/>
        </w:rPr>
        <w:t>Beckage</w:t>
      </w:r>
      <w:proofErr w:type="spellEnd"/>
      <w:r w:rsidRPr="002968EE">
        <w:rPr>
          <w:rFonts w:ascii="Times New Roman" w:eastAsia="Times New Roman" w:hAnsi="Times New Roman" w:cs="Times New Roman"/>
          <w:sz w:val="24"/>
          <w:szCs w:val="24"/>
          <w:highlight w:val="white"/>
        </w:rPr>
        <w:t xml:space="preserve"> et al. 2011, Petchey et al. 2015). </w:t>
      </w:r>
    </w:p>
    <w:p w14:paraId="0000001C" w14:textId="49922E86"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In this study, we performed a systematic analysis of near-term ecological forecasting papers to examine the use of our proposed best practices over time (Box 1). To illustrate how proposed best practices can enable insights into fundamental ecological understanding, we then compared forecast </w:t>
      </w:r>
      <w:del w:id="55" w:author="Abby Lewis" w:date="2021-07-05T10:39:00Z">
        <w:r w:rsidRPr="002968EE" w:rsidDel="00776F34">
          <w:rPr>
            <w:rFonts w:ascii="Times New Roman" w:eastAsia="Times New Roman" w:hAnsi="Times New Roman" w:cs="Times New Roman"/>
            <w:sz w:val="24"/>
            <w:szCs w:val="24"/>
          </w:rPr>
          <w:delText xml:space="preserve">skill </w:delText>
        </w:r>
      </w:del>
      <w:ins w:id="56" w:author="Abby Lewis" w:date="2021-07-05T10:39:00Z">
        <w:r w:rsidR="00776F34">
          <w:rPr>
            <w:rFonts w:ascii="Times New Roman" w:eastAsia="Times New Roman" w:hAnsi="Times New Roman" w:cs="Times New Roman"/>
            <w:sz w:val="24"/>
            <w:szCs w:val="24"/>
          </w:rPr>
          <w:t>accuracy</w:t>
        </w:r>
        <w:r w:rsidR="00776F34"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 xml:space="preserve">across </w:t>
      </w:r>
      <w:del w:id="57" w:author="Abby Lewis" w:date="2021-07-05T10:48:00Z">
        <w:r w:rsidRPr="002968EE" w:rsidDel="00231ECE">
          <w:rPr>
            <w:rFonts w:ascii="Times New Roman" w:eastAsia="Times New Roman" w:hAnsi="Times New Roman" w:cs="Times New Roman"/>
            <w:sz w:val="24"/>
            <w:szCs w:val="24"/>
          </w:rPr>
          <w:delText xml:space="preserve">ecosystems </w:delText>
        </w:r>
      </w:del>
      <w:ins w:id="58" w:author="Abby Lewis" w:date="2021-07-05T10:48:00Z">
        <w:r w:rsidR="00231ECE">
          <w:rPr>
            <w:rFonts w:ascii="Times New Roman" w:eastAsia="Times New Roman" w:hAnsi="Times New Roman" w:cs="Times New Roman"/>
            <w:sz w:val="24"/>
            <w:szCs w:val="24"/>
          </w:rPr>
          <w:t>scales</w:t>
        </w:r>
        <w:r w:rsidR="00231ECE"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and variables. We discuss the implications of our findings for further development and adoption of best practices within the near-term ecological forecasting research community.</w:t>
      </w:r>
    </w:p>
    <w:p w14:paraId="0000001D" w14:textId="77777777" w:rsidR="002E34FA" w:rsidRPr="002968EE" w:rsidRDefault="002E34FA">
      <w:pPr>
        <w:spacing w:line="480" w:lineRule="auto"/>
        <w:rPr>
          <w:rFonts w:ascii="Times New Roman" w:eastAsia="Times New Roman" w:hAnsi="Times New Roman" w:cs="Times New Roman"/>
          <w:sz w:val="24"/>
          <w:szCs w:val="24"/>
        </w:rPr>
      </w:pPr>
    </w:p>
    <w:p w14:paraId="0000001E" w14:textId="77777777" w:rsidR="002E34FA" w:rsidRPr="002968EE" w:rsidRDefault="006727F5">
      <w:pPr>
        <w:pStyle w:val="Heading1"/>
        <w:spacing w:before="0" w:after="0" w:line="480" w:lineRule="auto"/>
        <w:rPr>
          <w:rFonts w:ascii="Times New Roman" w:eastAsia="Times New Roman" w:hAnsi="Times New Roman" w:cs="Times New Roman"/>
          <w:sz w:val="24"/>
          <w:szCs w:val="24"/>
        </w:rPr>
      </w:pPr>
      <w:bookmarkStart w:id="59" w:name="_heading=h.tyjcwt" w:colFirst="0" w:colLast="0"/>
      <w:bookmarkEnd w:id="59"/>
      <w:r w:rsidRPr="002968EE">
        <w:rPr>
          <w:rFonts w:ascii="Times New Roman" w:eastAsia="Times New Roman" w:hAnsi="Times New Roman" w:cs="Times New Roman"/>
          <w:sz w:val="24"/>
          <w:szCs w:val="24"/>
        </w:rPr>
        <w:t>METHODS</w:t>
      </w:r>
    </w:p>
    <w:p w14:paraId="0000001F" w14:textId="346C6D62" w:rsidR="002E34FA" w:rsidRPr="002968EE" w:rsidRDefault="006727F5">
      <w:pPr>
        <w:spacing w:line="480" w:lineRule="auto"/>
        <w:ind w:firstLine="720"/>
        <w:rPr>
          <w:rFonts w:ascii="Times New Roman" w:eastAsia="Times New Roman" w:hAnsi="Times New Roman" w:cs="Times New Roman"/>
          <w:sz w:val="24"/>
          <w:szCs w:val="24"/>
        </w:rPr>
      </w:pPr>
      <w:bookmarkStart w:id="60" w:name="_heading=h.3dy6vkm" w:colFirst="0" w:colLast="0"/>
      <w:bookmarkEnd w:id="60"/>
      <w:r w:rsidRPr="002968EE">
        <w:rPr>
          <w:rFonts w:ascii="Times New Roman" w:eastAsia="Times New Roman" w:hAnsi="Times New Roman" w:cs="Times New Roman"/>
          <w:sz w:val="24"/>
          <w:szCs w:val="24"/>
          <w:highlight w:val="white"/>
        </w:rPr>
        <w:t>We systematically reviewed literature on near-term ecological forecasting to determine how proposed best practices have</w:t>
      </w:r>
      <w:r w:rsidRPr="002968EE">
        <w:rPr>
          <w:rFonts w:ascii="Times New Roman" w:eastAsia="Times New Roman" w:hAnsi="Times New Roman" w:cs="Times New Roman"/>
          <w:sz w:val="24"/>
          <w:szCs w:val="24"/>
        </w:rPr>
        <w:t xml:space="preserve"> been implemented over time and compare forecastability across ecosystems. First, we searched the Web of </w:t>
      </w:r>
      <w:proofErr w:type="spellStart"/>
      <w:r w:rsidRPr="002968EE">
        <w:rPr>
          <w:rFonts w:ascii="Times New Roman" w:eastAsia="Times New Roman" w:hAnsi="Times New Roman" w:cs="Times New Roman"/>
          <w:sz w:val="24"/>
          <w:szCs w:val="24"/>
        </w:rPr>
        <w:t>Science</w:t>
      </w:r>
      <w:r w:rsidRPr="002968EE">
        <w:rPr>
          <w:rFonts w:ascii="Times New Roman" w:eastAsia="Times New Roman" w:hAnsi="Times New Roman" w:cs="Times New Roman"/>
          <w:sz w:val="24"/>
          <w:szCs w:val="24"/>
          <w:vertAlign w:val="superscript"/>
        </w:rPr>
        <w:t>TM</w:t>
      </w:r>
      <w:proofErr w:type="spellEnd"/>
      <w:r w:rsidRPr="002968EE">
        <w:rPr>
          <w:rFonts w:ascii="Times New Roman" w:eastAsia="Times New Roman" w:hAnsi="Times New Roman" w:cs="Times New Roman"/>
          <w:sz w:val="24"/>
          <w:szCs w:val="24"/>
        </w:rPr>
        <w:t xml:space="preserve"> Core Collection </w:t>
      </w:r>
      <w:r w:rsidRPr="002968EE">
        <w:rPr>
          <w:rFonts w:ascii="Times New Roman" w:eastAsia="Times New Roman" w:hAnsi="Times New Roman" w:cs="Times New Roman"/>
          <w:sz w:val="24"/>
          <w:szCs w:val="24"/>
          <w:highlight w:val="white"/>
        </w:rPr>
        <w:t xml:space="preserve">[v.5.34] </w:t>
      </w:r>
      <w:r w:rsidRPr="002968EE">
        <w:rPr>
          <w:rFonts w:ascii="Times New Roman" w:eastAsia="Times New Roman" w:hAnsi="Times New Roman" w:cs="Times New Roman"/>
          <w:sz w:val="24"/>
          <w:szCs w:val="24"/>
        </w:rPr>
        <w:t xml:space="preserve">database (Clarivate Analytics, Philadelphia, USA) and reviewed abstracts to identify papers that reported near-term ecological forecasts (described in </w:t>
      </w:r>
      <w:r w:rsidRPr="002968EE">
        <w:rPr>
          <w:rFonts w:ascii="Times New Roman" w:eastAsia="Times New Roman" w:hAnsi="Times New Roman" w:cs="Times New Roman"/>
          <w:i/>
          <w:sz w:val="24"/>
          <w:szCs w:val="24"/>
        </w:rPr>
        <w:t xml:space="preserve">Literature search </w:t>
      </w:r>
      <w:r w:rsidRPr="002968EE">
        <w:rPr>
          <w:rFonts w:ascii="Times New Roman" w:eastAsia="Times New Roman" w:hAnsi="Times New Roman" w:cs="Times New Roman"/>
          <w:sz w:val="24"/>
          <w:szCs w:val="24"/>
        </w:rPr>
        <w:t>below). Two reviewers then independently read and analyzed each selected paper using a standardized matrix of criteria (</w:t>
      </w:r>
      <w:r w:rsidRPr="002968EE">
        <w:rPr>
          <w:rFonts w:ascii="Times New Roman" w:eastAsia="Times New Roman" w:hAnsi="Times New Roman" w:cs="Times New Roman"/>
          <w:i/>
          <w:sz w:val="24"/>
          <w:szCs w:val="24"/>
        </w:rPr>
        <w:t>Matrix analysis</w:t>
      </w:r>
      <w:r w:rsidRPr="002968EE">
        <w:rPr>
          <w:rFonts w:ascii="Times New Roman" w:eastAsia="Times New Roman" w:hAnsi="Times New Roman" w:cs="Times New Roman"/>
          <w:sz w:val="24"/>
          <w:szCs w:val="24"/>
        </w:rPr>
        <w:t xml:space="preserve">) and recorded forecast </w:t>
      </w:r>
      <w:del w:id="61" w:author="Abby Lewis" w:date="2021-07-05T10:39:00Z">
        <w:r w:rsidRPr="002968EE" w:rsidDel="00776F34">
          <w:rPr>
            <w:rFonts w:ascii="Times New Roman" w:eastAsia="Times New Roman" w:hAnsi="Times New Roman" w:cs="Times New Roman"/>
            <w:sz w:val="24"/>
            <w:szCs w:val="24"/>
          </w:rPr>
          <w:delText xml:space="preserve">skill </w:delText>
        </w:r>
      </w:del>
      <w:ins w:id="62" w:author="Abby Lewis" w:date="2021-07-05T10:39:00Z">
        <w:r w:rsidR="00776F34">
          <w:rPr>
            <w:rFonts w:ascii="Times New Roman" w:eastAsia="Times New Roman" w:hAnsi="Times New Roman" w:cs="Times New Roman"/>
            <w:sz w:val="24"/>
            <w:szCs w:val="24"/>
          </w:rPr>
          <w:t>accuracy</w:t>
        </w:r>
        <w:r w:rsidR="00776F34"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when reported. Once collated, we analyzed the full dataset to understand the development and current state of ecological forecasting (</w:t>
      </w:r>
      <w:r w:rsidRPr="002968EE">
        <w:rPr>
          <w:rFonts w:ascii="Times New Roman" w:eastAsia="Times New Roman" w:hAnsi="Times New Roman" w:cs="Times New Roman"/>
          <w:i/>
          <w:sz w:val="24"/>
          <w:szCs w:val="24"/>
        </w:rPr>
        <w:t>Dataset description</w:t>
      </w:r>
      <w:r w:rsidRPr="002968EE">
        <w:rPr>
          <w:rFonts w:ascii="Times New Roman" w:eastAsia="Times New Roman" w:hAnsi="Times New Roman" w:cs="Times New Roman"/>
          <w:sz w:val="24"/>
          <w:szCs w:val="24"/>
        </w:rPr>
        <w:t xml:space="preserve"> and </w:t>
      </w:r>
      <w:r w:rsidRPr="002968EE">
        <w:rPr>
          <w:rFonts w:ascii="Times New Roman" w:eastAsia="Times New Roman" w:hAnsi="Times New Roman" w:cs="Times New Roman"/>
          <w:i/>
          <w:sz w:val="24"/>
          <w:szCs w:val="24"/>
        </w:rPr>
        <w:t>Assessment of forecasting best practice adoption</w:t>
      </w:r>
      <w:r w:rsidRPr="002968EE">
        <w:rPr>
          <w:rFonts w:ascii="Times New Roman" w:eastAsia="Times New Roman" w:hAnsi="Times New Roman" w:cs="Times New Roman"/>
          <w:sz w:val="24"/>
          <w:szCs w:val="24"/>
        </w:rPr>
        <w:t xml:space="preserve">). Finally, we analyzed forecast </w:t>
      </w:r>
      <w:del w:id="63" w:author="Abby Lewis" w:date="2021-07-05T10:39:00Z">
        <w:r w:rsidRPr="002968EE" w:rsidDel="00776F34">
          <w:rPr>
            <w:rFonts w:ascii="Times New Roman" w:eastAsia="Times New Roman" w:hAnsi="Times New Roman" w:cs="Times New Roman"/>
            <w:sz w:val="24"/>
            <w:szCs w:val="24"/>
          </w:rPr>
          <w:lastRenderedPageBreak/>
          <w:delText xml:space="preserve">skill </w:delText>
        </w:r>
      </w:del>
      <w:ins w:id="64" w:author="Abby Lewis" w:date="2021-07-05T10:39:00Z">
        <w:r w:rsidR="00776F34">
          <w:rPr>
            <w:rFonts w:ascii="Times New Roman" w:eastAsia="Times New Roman" w:hAnsi="Times New Roman" w:cs="Times New Roman"/>
            <w:sz w:val="24"/>
            <w:szCs w:val="24"/>
          </w:rPr>
          <w:t>evaluation</w:t>
        </w:r>
        <w:r w:rsidR="00776F34"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data to assess how forecast performance varied with forecast horizon for ecological variables with sufficient data (</w:t>
      </w:r>
      <w:r w:rsidRPr="002968EE">
        <w:rPr>
          <w:rFonts w:ascii="Times New Roman" w:eastAsia="Times New Roman" w:hAnsi="Times New Roman" w:cs="Times New Roman"/>
          <w:i/>
          <w:sz w:val="24"/>
          <w:szCs w:val="24"/>
          <w:highlight w:val="white"/>
        </w:rPr>
        <w:t xml:space="preserve">Comparing forecast </w:t>
      </w:r>
      <w:del w:id="65" w:author="Abby Lewis" w:date="2021-07-05T10:39:00Z">
        <w:r w:rsidRPr="002968EE" w:rsidDel="00776F34">
          <w:rPr>
            <w:rFonts w:ascii="Times New Roman" w:eastAsia="Times New Roman" w:hAnsi="Times New Roman" w:cs="Times New Roman"/>
            <w:i/>
            <w:sz w:val="24"/>
            <w:szCs w:val="24"/>
            <w:highlight w:val="white"/>
          </w:rPr>
          <w:delText xml:space="preserve">skill </w:delText>
        </w:r>
      </w:del>
      <w:ins w:id="66" w:author="Abby Lewis" w:date="2021-07-05T10:39:00Z">
        <w:r w:rsidR="00776F34">
          <w:rPr>
            <w:rFonts w:ascii="Times New Roman" w:eastAsia="Times New Roman" w:hAnsi="Times New Roman" w:cs="Times New Roman"/>
            <w:i/>
            <w:sz w:val="24"/>
            <w:szCs w:val="24"/>
            <w:highlight w:val="white"/>
          </w:rPr>
          <w:t>accuracy</w:t>
        </w:r>
        <w:r w:rsidR="00776F34" w:rsidRPr="002968EE">
          <w:rPr>
            <w:rFonts w:ascii="Times New Roman" w:eastAsia="Times New Roman" w:hAnsi="Times New Roman" w:cs="Times New Roman"/>
            <w:i/>
            <w:sz w:val="24"/>
            <w:szCs w:val="24"/>
            <w:highlight w:val="white"/>
          </w:rPr>
          <w:t xml:space="preserve"> </w:t>
        </w:r>
      </w:ins>
      <w:r w:rsidRPr="002968EE">
        <w:rPr>
          <w:rFonts w:ascii="Times New Roman" w:eastAsia="Times New Roman" w:hAnsi="Times New Roman" w:cs="Times New Roman"/>
          <w:i/>
          <w:sz w:val="24"/>
          <w:szCs w:val="24"/>
          <w:highlight w:val="white"/>
        </w:rPr>
        <w:t>across ecosystem and models</w:t>
      </w:r>
      <w:r w:rsidRPr="002968EE">
        <w:rPr>
          <w:rFonts w:ascii="Times New Roman" w:eastAsia="Times New Roman" w:hAnsi="Times New Roman" w:cs="Times New Roman"/>
          <w:sz w:val="24"/>
          <w:szCs w:val="24"/>
          <w:highlight w:val="white"/>
        </w:rPr>
        <w:t>)</w:t>
      </w:r>
      <w:r w:rsidRPr="002968EE">
        <w:rPr>
          <w:rFonts w:ascii="Times New Roman" w:eastAsia="Times New Roman" w:hAnsi="Times New Roman" w:cs="Times New Roman"/>
          <w:sz w:val="24"/>
          <w:szCs w:val="24"/>
        </w:rPr>
        <w:t xml:space="preserve">. </w:t>
      </w:r>
    </w:p>
    <w:p w14:paraId="00000020" w14:textId="77777777" w:rsidR="002E34FA" w:rsidRPr="002968EE" w:rsidRDefault="002E34FA">
      <w:pPr>
        <w:spacing w:line="480" w:lineRule="auto"/>
        <w:ind w:firstLine="720"/>
        <w:rPr>
          <w:rFonts w:ascii="Times New Roman" w:eastAsia="Times New Roman" w:hAnsi="Times New Roman" w:cs="Times New Roman"/>
          <w:sz w:val="24"/>
          <w:szCs w:val="24"/>
        </w:rPr>
      </w:pPr>
    </w:p>
    <w:p w14:paraId="00000021" w14:textId="77777777" w:rsidR="002E34FA" w:rsidRPr="002968EE" w:rsidRDefault="006727F5">
      <w:pPr>
        <w:spacing w:line="48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rPr>
        <w:t>Literature search</w:t>
      </w:r>
    </w:p>
    <w:p w14:paraId="00000022"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highlight w:val="white"/>
        </w:rPr>
        <w:t xml:space="preserve">Creating an all-encompassing search query to identify near-term ecological forecasts presented three challenges: first, the term “near-term” was neither universally defined nor used in all papers that report near-term forecasts; second, there was no one search term that can match all papers describing ecological variables; and third, many papers used the word “forecast” when talking about implications of their research, despite not actually reporting forecasting results in the paper. To address these challenges, we began by querying the Web of Science Core Collection [v.5.34] for “forecast*” in the title, abstract, or keywords of papers published in 301 ecological journals, then manually screened abstracts of all resulting papers. We conducted the Web of Science search on 18 May 2020 and limited the search to articles and proceedings papers (hereafter, ‘papers’) published in </w:t>
      </w:r>
      <w:r w:rsidRPr="002968EE">
        <w:rPr>
          <w:rFonts w:ascii="Times New Roman" w:eastAsia="Times New Roman" w:hAnsi="Times New Roman" w:cs="Times New Roman"/>
          <w:sz w:val="24"/>
          <w:szCs w:val="24"/>
        </w:rPr>
        <w:t xml:space="preserve">English. This yielded 2711 results (Fig. 1). </w:t>
      </w:r>
    </w:p>
    <w:p w14:paraId="00000023" w14:textId="77777777" w:rsidR="002E34FA" w:rsidRPr="002968EE" w:rsidRDefault="006727F5">
      <w:pPr>
        <w:spacing w:line="480" w:lineRule="auto"/>
        <w:ind w:firstLine="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We screened the abstracts of all 2711 papers and </w:t>
      </w:r>
      <w:r w:rsidRPr="002968EE">
        <w:rPr>
          <w:rFonts w:ascii="Times New Roman" w:eastAsia="Times New Roman" w:hAnsi="Times New Roman" w:cs="Times New Roman"/>
          <w:sz w:val="24"/>
          <w:szCs w:val="24"/>
          <w:highlight w:val="white"/>
        </w:rPr>
        <w:t>selected those that met three criteria:</w:t>
      </w:r>
    </w:p>
    <w:p w14:paraId="00000024" w14:textId="77777777" w:rsidR="002E34FA" w:rsidRPr="002968EE" w:rsidRDefault="006727F5">
      <w:pPr>
        <w:numPr>
          <w:ilvl w:val="0"/>
          <w:numId w:val="2"/>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Papers had to include at least one forecast, which we defined as a prediction of future conditions from the perspective of the model; forecasts could be developed retroactively (i.e., “hindcasts”) but could only use driver data that were available before the forecast date (e.g., forecasted or time-lagged driver variables).</w:t>
      </w:r>
    </w:p>
    <w:p w14:paraId="00000025" w14:textId="207E2EA5" w:rsidR="002E34FA" w:rsidRPr="002968EE" w:rsidRDefault="006727F5">
      <w:pPr>
        <w:numPr>
          <w:ilvl w:val="0"/>
          <w:numId w:val="2"/>
        </w:numPr>
        <w:spacing w:line="480" w:lineRule="auto"/>
        <w:rPr>
          <w:rFonts w:ascii="Times New Roman" w:eastAsia="Times New Roman" w:hAnsi="Times New Roman" w:cs="Times New Roman"/>
          <w:sz w:val="24"/>
          <w:szCs w:val="24"/>
          <w:highlight w:val="white"/>
        </w:rPr>
      </w:pPr>
      <w:r w:rsidRPr="002968EE">
        <w:rPr>
          <w:rFonts w:ascii="Times New Roman" w:eastAsia="Gungsuh" w:hAnsi="Times New Roman" w:cs="Times New Roman"/>
          <w:sz w:val="24"/>
          <w:szCs w:val="24"/>
          <w:highlight w:val="white"/>
        </w:rPr>
        <w:t>The forecast had to be near-term, which we defined as predicting ≤10 years into the future</w:t>
      </w:r>
      <w:ins w:id="67" w:author="Abby Lewis" w:date="2021-06-12T18:14:00Z">
        <w:r w:rsidRPr="002968EE">
          <w:rPr>
            <w:rFonts w:ascii="Times New Roman" w:eastAsia="Times New Roman" w:hAnsi="Times New Roman" w:cs="Times New Roman"/>
            <w:sz w:val="24"/>
            <w:szCs w:val="24"/>
            <w:highlight w:val="white"/>
          </w:rPr>
          <w:t xml:space="preserve"> (</w:t>
        </w:r>
      </w:ins>
      <w:ins w:id="68" w:author="Cayelan C. Carey" w:date="2021-06-16T13:13:00Z">
        <w:r w:rsidRPr="002968EE">
          <w:rPr>
            <w:rFonts w:ascii="Times New Roman" w:eastAsia="Times New Roman" w:hAnsi="Times New Roman" w:cs="Times New Roman"/>
            <w:sz w:val="24"/>
            <w:szCs w:val="24"/>
            <w:highlight w:val="white"/>
          </w:rPr>
          <w:t xml:space="preserve">following </w:t>
        </w:r>
      </w:ins>
      <w:proofErr w:type="spellStart"/>
      <w:ins w:id="69" w:author="Abby Lewis" w:date="2021-06-12T18:14:00Z">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w:t>
        </w:r>
      </w:ins>
      <w:r w:rsidRPr="002968EE">
        <w:rPr>
          <w:rFonts w:ascii="Times New Roman" w:eastAsia="Times New Roman" w:hAnsi="Times New Roman" w:cs="Times New Roman"/>
          <w:sz w:val="24"/>
          <w:szCs w:val="24"/>
          <w:highlight w:val="white"/>
        </w:rPr>
        <w:t>.</w:t>
      </w:r>
      <w:ins w:id="70" w:author="Abby Lewis" w:date="2021-06-12T18:10:00Z">
        <w:r w:rsidRPr="002968EE">
          <w:rPr>
            <w:rFonts w:ascii="Times New Roman" w:eastAsia="Times New Roman" w:hAnsi="Times New Roman" w:cs="Times New Roman"/>
            <w:sz w:val="24"/>
            <w:szCs w:val="24"/>
            <w:highlight w:val="white"/>
          </w:rPr>
          <w:t xml:space="preserve"> </w:t>
        </w:r>
      </w:ins>
    </w:p>
    <w:p w14:paraId="00000026" w14:textId="77777777" w:rsidR="002E34FA" w:rsidRPr="002968EE" w:rsidRDefault="006727F5">
      <w:pPr>
        <w:numPr>
          <w:ilvl w:val="0"/>
          <w:numId w:val="2"/>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The forecast had to be ecological, which we defined as predicting a biogeochemical, population, or community response variable. This definition therefore excluded physical </w:t>
      </w:r>
      <w:r w:rsidRPr="002968EE">
        <w:rPr>
          <w:rFonts w:ascii="Times New Roman" w:eastAsia="Times New Roman" w:hAnsi="Times New Roman" w:cs="Times New Roman"/>
          <w:sz w:val="24"/>
          <w:szCs w:val="24"/>
          <w:highlight w:val="white"/>
        </w:rPr>
        <w:lastRenderedPageBreak/>
        <w:t>(e.g., streamflow or water temperature) and meteorological forecasts. Forecasts of human disease were only included if there was an animal vector.</w:t>
      </w:r>
    </w:p>
    <w:p w14:paraId="00000027"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If the abstract indicated that the paper met all three criteria, it was moved to the second round of screening. Here, a second reviewer read the full paper to ensure that at least one forecast in the paper met all three criteria. </w:t>
      </w:r>
    </w:p>
    <w:p w14:paraId="00000028" w14:textId="368F419E" w:rsidR="002E34FA" w:rsidRPr="002968EE" w:rsidRDefault="006727F5">
      <w:pPr>
        <w:spacing w:line="480" w:lineRule="auto"/>
        <w:ind w:firstLine="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By the end of this screening process, we identified </w:t>
      </w:r>
      <w:r w:rsidRPr="002968EE">
        <w:rPr>
          <w:rFonts w:ascii="Times New Roman" w:eastAsia="Times New Roman" w:hAnsi="Times New Roman" w:cs="Times New Roman"/>
          <w:sz w:val="24"/>
          <w:szCs w:val="24"/>
        </w:rPr>
        <w:t xml:space="preserve">142 </w:t>
      </w:r>
      <w:r w:rsidRPr="002968EE">
        <w:rPr>
          <w:rFonts w:ascii="Times New Roman" w:eastAsia="Times New Roman" w:hAnsi="Times New Roman" w:cs="Times New Roman"/>
          <w:sz w:val="24"/>
          <w:szCs w:val="24"/>
          <w:highlight w:val="white"/>
        </w:rPr>
        <w:t xml:space="preserve">near-term ecological forecasting papers out of the 2711 Web of Science results (Fig. 1a, 1b). The initial Web of Science search did well at identifying studies with ecological focal variables, as </w:t>
      </w:r>
      <w:r w:rsidRPr="002968EE">
        <w:rPr>
          <w:rFonts w:ascii="Times New Roman" w:eastAsia="Times New Roman" w:hAnsi="Times New Roman" w:cs="Times New Roman"/>
          <w:sz w:val="24"/>
          <w:szCs w:val="24"/>
        </w:rPr>
        <w:t>74%</w:t>
      </w:r>
      <w:r w:rsidRPr="002968EE">
        <w:rPr>
          <w:rFonts w:ascii="Times New Roman" w:eastAsia="Times New Roman" w:hAnsi="Times New Roman" w:cs="Times New Roman"/>
          <w:sz w:val="24"/>
          <w:szCs w:val="24"/>
          <w:highlight w:val="white"/>
        </w:rPr>
        <w:t xml:space="preserve"> of the initial search results were marked as 'ecological' during our review process. However, only</w:t>
      </w:r>
      <w:r w:rsidRPr="002968EE">
        <w:rPr>
          <w:rFonts w:ascii="Times New Roman" w:eastAsia="Times New Roman" w:hAnsi="Times New Roman" w:cs="Times New Roman"/>
          <w:sz w:val="24"/>
          <w:szCs w:val="24"/>
        </w:rPr>
        <w:t xml:space="preserve"> 36%</w:t>
      </w:r>
      <w:r w:rsidRPr="002968EE">
        <w:rPr>
          <w:rFonts w:ascii="Times New Roman" w:eastAsia="Times New Roman" w:hAnsi="Times New Roman" w:cs="Times New Roman"/>
          <w:sz w:val="24"/>
          <w:szCs w:val="24"/>
          <w:highlight w:val="white"/>
        </w:rPr>
        <w:t xml:space="preserve"> of papers from this search actually included forecasts (predicting future conditions from the perspective of the forecast model). Furthermore, of the ecological forecasts identified in this search</w:t>
      </w:r>
      <w:ins w:id="71" w:author="Abby Lewis" w:date="2021-06-06T17:07:00Z">
        <w:r w:rsidRPr="002968EE">
          <w:rPr>
            <w:rFonts w:ascii="Times New Roman" w:eastAsia="Times New Roman" w:hAnsi="Times New Roman" w:cs="Times New Roman"/>
            <w:sz w:val="24"/>
            <w:szCs w:val="24"/>
            <w:highlight w:val="white"/>
          </w:rPr>
          <w:t xml:space="preserve"> (n = </w:t>
        </w:r>
      </w:ins>
      <w:ins w:id="72" w:author="Abby Lewis" w:date="2021-07-02T10:16:00Z">
        <w:r w:rsidR="002968EE">
          <w:rPr>
            <w:rFonts w:ascii="Times New Roman" w:eastAsia="Times New Roman" w:hAnsi="Times New Roman" w:cs="Times New Roman"/>
            <w:sz w:val="24"/>
            <w:szCs w:val="24"/>
            <w:highlight w:val="white"/>
          </w:rPr>
          <w:t>669</w:t>
        </w:r>
      </w:ins>
      <w:ins w:id="73" w:author="Abby Lewis" w:date="2021-06-06T17:07:00Z">
        <w:r w:rsidRPr="002968EE">
          <w:rPr>
            <w:rFonts w:ascii="Times New Roman" w:eastAsia="Times New Roman" w:hAnsi="Times New Roman" w:cs="Times New Roman"/>
            <w:sz w:val="24"/>
            <w:szCs w:val="24"/>
            <w:highlight w:val="white"/>
          </w:rPr>
          <w:t>)</w:t>
        </w:r>
      </w:ins>
      <w:r w:rsidRPr="002968EE">
        <w:rPr>
          <w:rFonts w:ascii="Times New Roman" w:eastAsia="Times New Roman" w:hAnsi="Times New Roman" w:cs="Times New Roman"/>
          <w:sz w:val="24"/>
          <w:szCs w:val="24"/>
          <w:highlight w:val="white"/>
        </w:rPr>
        <w:t xml:space="preserve">, only </w:t>
      </w:r>
      <w:r w:rsidRPr="002968EE">
        <w:rPr>
          <w:rFonts w:ascii="Times New Roman" w:eastAsia="Times New Roman" w:hAnsi="Times New Roman" w:cs="Times New Roman"/>
          <w:sz w:val="24"/>
          <w:szCs w:val="24"/>
        </w:rPr>
        <w:t>21%</w:t>
      </w:r>
      <w:r w:rsidRPr="002968EE">
        <w:rPr>
          <w:rFonts w:ascii="Times New Roman" w:eastAsia="Gungsuh" w:hAnsi="Times New Roman" w:cs="Times New Roman"/>
          <w:sz w:val="24"/>
          <w:szCs w:val="24"/>
          <w:highlight w:val="white"/>
        </w:rPr>
        <w:t xml:space="preserve"> met our near-term criteria by including forecast horizons that were ≤10 years; the majority of forecasts predicted ecological changes over multidecadal timescales (Fig. 1b). </w:t>
      </w:r>
    </w:p>
    <w:p w14:paraId="00000029" w14:textId="280CADD0"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Gungsuh" w:hAnsi="Times New Roman" w:cs="Times New Roman"/>
          <w:sz w:val="24"/>
          <w:szCs w:val="24"/>
        </w:rPr>
        <w:t xml:space="preserve">Because ecological forecasts may be published in journals that are not categorized as “ecological” by Web of Science, we then searched all papers that were cited by the 142 near-term ecological forecast papers we identified, as well as all papers that cited these studies. From the citing and cited papers, we selected those that were published in English and included “forecast*” in the title, abstract, or keywords, then screened the abstracts using our three criteria described above. Finally, a second reviewer read all papers that passed the abstract screening to confirm that at least one forecast in the paper met all three criteria. Searching the papers that cite and are cited by the near-term ecological forecasting papers from our initial search yielded proportionally more ecological forecasting papers than the initial Web of Science search. Of the 472 search results, 112 (24%) of these papers were identified as near-term ecological forecasts </w:t>
      </w:r>
      <w:r w:rsidRPr="002968EE">
        <w:rPr>
          <w:rFonts w:ascii="Times New Roman" w:eastAsia="Gungsuh" w:hAnsi="Times New Roman" w:cs="Times New Roman"/>
          <w:sz w:val="24"/>
          <w:szCs w:val="24"/>
        </w:rPr>
        <w:lastRenderedPageBreak/>
        <w:t xml:space="preserve">after two rounds of review (Fig. 1a, 1c). Furthermore, this search highlighted predominantly near-term forecasts; 73% of the ecological forecasts identified in this search included forecast horizons that were ≤10 years (Fig. 1c). After combining our initial search with the citing and cited papers, 254 papers were included in our dataset for matrix review (Fig. 1a). </w:t>
      </w:r>
    </w:p>
    <w:p w14:paraId="0000002A" w14:textId="77777777" w:rsidR="002E34FA" w:rsidRPr="002968EE" w:rsidRDefault="002E34FA">
      <w:pPr>
        <w:spacing w:line="480" w:lineRule="auto"/>
        <w:rPr>
          <w:rFonts w:ascii="Times New Roman" w:eastAsia="Times New Roman" w:hAnsi="Times New Roman" w:cs="Times New Roman"/>
          <w:sz w:val="24"/>
          <w:szCs w:val="24"/>
        </w:rPr>
      </w:pPr>
    </w:p>
    <w:p w14:paraId="0000002B" w14:textId="77777777" w:rsidR="002E34FA" w:rsidRPr="002968EE" w:rsidRDefault="006727F5">
      <w:pPr>
        <w:spacing w:line="480" w:lineRule="auto"/>
        <w:rPr>
          <w:rFonts w:ascii="Times New Roman" w:eastAsia="Times New Roman" w:hAnsi="Times New Roman" w:cs="Times New Roman"/>
          <w:b/>
          <w:sz w:val="24"/>
          <w:szCs w:val="24"/>
        </w:rPr>
      </w:pPr>
      <w:r w:rsidRPr="002968EE">
        <w:rPr>
          <w:rFonts w:ascii="Times New Roman" w:eastAsia="Times New Roman" w:hAnsi="Times New Roman" w:cs="Times New Roman"/>
          <w:b/>
          <w:sz w:val="24"/>
          <w:szCs w:val="24"/>
        </w:rPr>
        <w:t>Matrix analysis</w:t>
      </w:r>
    </w:p>
    <w:p w14:paraId="0000002C" w14:textId="488915B2" w:rsidR="002E34FA" w:rsidRPr="002968EE" w:rsidRDefault="006727F5">
      <w:pPr>
        <w:spacing w:line="480" w:lineRule="auto"/>
        <w:ind w:firstLine="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We analyzed each of the 254 papers using a standardized matrix of questions (</w:t>
      </w:r>
      <w:del w:id="74" w:author="Abby Lewis" w:date="2021-06-06T19:15:00Z">
        <w:r w:rsidRPr="002968EE">
          <w:rPr>
            <w:rFonts w:ascii="Times New Roman" w:eastAsia="Times New Roman" w:hAnsi="Times New Roman" w:cs="Times New Roman"/>
            <w:sz w:val="24"/>
            <w:szCs w:val="24"/>
          </w:rPr>
          <w:delText>Lewis et al. Environmental Data Initiative repository forthcoming data publication</w:delText>
        </w:r>
      </w:del>
      <w:ins w:id="75" w:author="Abby Lewis" w:date="2021-06-06T19:15:00Z">
        <w:r w:rsidRPr="002968EE">
          <w:rPr>
            <w:rFonts w:ascii="Times New Roman" w:eastAsia="Times New Roman" w:hAnsi="Times New Roman" w:cs="Times New Roman"/>
            <w:sz w:val="24"/>
            <w:szCs w:val="24"/>
          </w:rPr>
          <w:t>Appendix S2</w:t>
        </w:r>
      </w:ins>
      <w:r w:rsidRPr="002968EE">
        <w:rPr>
          <w:rFonts w:ascii="Times New Roman" w:eastAsia="Times New Roman" w:hAnsi="Times New Roman" w:cs="Times New Roman"/>
          <w:sz w:val="24"/>
          <w:szCs w:val="24"/>
          <w:highlight w:val="white"/>
        </w:rPr>
        <w:t>). This matrix was co-developed over several months of iteration and discussion by all authors within an Ecological Forecasting graduate seminar at Virginia Tech (January–May 2020). The final matrix used for this study included 57 fields of information about the forecast paper’s model(s), evaluation, cyberinfrastructure, archiving, and decision support (</w:t>
      </w:r>
      <w:r w:rsidRPr="002968EE">
        <w:rPr>
          <w:rFonts w:ascii="Times New Roman" w:eastAsia="Times New Roman" w:hAnsi="Times New Roman" w:cs="Times New Roman"/>
          <w:sz w:val="24"/>
          <w:szCs w:val="24"/>
        </w:rPr>
        <w:t xml:space="preserve">Lewis et al. </w:t>
      </w:r>
      <w:del w:id="76" w:author="Abby Lewis" w:date="2021-06-06T19:08:00Z">
        <w:r w:rsidRPr="002968EE">
          <w:rPr>
            <w:rFonts w:ascii="Times New Roman" w:eastAsia="Times New Roman" w:hAnsi="Times New Roman" w:cs="Times New Roman"/>
            <w:sz w:val="24"/>
            <w:szCs w:val="24"/>
          </w:rPr>
          <w:delText>Environmental Data Initiative repository forthcoming data publication</w:delText>
        </w:r>
      </w:del>
      <w:ins w:id="77" w:author="Abby Lewis" w:date="2021-06-06T19:08:00Z">
        <w:r w:rsidRPr="002968EE">
          <w:rPr>
            <w:rFonts w:ascii="Times New Roman" w:eastAsia="Times New Roman" w:hAnsi="Times New Roman" w:cs="Times New Roman"/>
            <w:sz w:val="24"/>
            <w:szCs w:val="24"/>
          </w:rPr>
          <w:t>2021</w:t>
        </w:r>
      </w:ins>
      <w:r w:rsidRPr="002968EE">
        <w:rPr>
          <w:rFonts w:ascii="Times New Roman" w:eastAsia="Times New Roman" w:hAnsi="Times New Roman" w:cs="Times New Roman"/>
          <w:sz w:val="24"/>
          <w:szCs w:val="24"/>
          <w:highlight w:val="white"/>
        </w:rPr>
        <w:t>).</w:t>
      </w:r>
    </w:p>
    <w:p w14:paraId="0000002D" w14:textId="6A7F1F76" w:rsidR="002E34FA" w:rsidRPr="002968EE" w:rsidRDefault="006727F5">
      <w:pPr>
        <w:spacing w:line="480" w:lineRule="auto"/>
        <w:rPr>
          <w:rFonts w:ascii="Times New Roman" w:eastAsia="Times New Roman" w:hAnsi="Times New Roman" w:cs="Times New Roman"/>
          <w:sz w:val="24"/>
          <w:szCs w:val="24"/>
          <w:highlight w:val="yellow"/>
        </w:rPr>
      </w:pPr>
      <w:r w:rsidRPr="002968EE">
        <w:rPr>
          <w:rFonts w:ascii="Times New Roman" w:eastAsia="Times New Roman" w:hAnsi="Times New Roman" w:cs="Times New Roman"/>
          <w:sz w:val="24"/>
          <w:szCs w:val="24"/>
          <w:highlight w:val="white"/>
        </w:rPr>
        <w:t xml:space="preserve"> </w:t>
      </w:r>
      <w:r w:rsidRPr="002968EE">
        <w:rPr>
          <w:rFonts w:ascii="Times New Roman" w:eastAsia="Times New Roman" w:hAnsi="Times New Roman" w:cs="Times New Roman"/>
          <w:sz w:val="24"/>
          <w:szCs w:val="24"/>
          <w:highlight w:val="white"/>
        </w:rPr>
        <w:tab/>
        <w:t xml:space="preserve">During the graduate seminar, we read and analyzed 10 papers as a group, ensuring that all reviewers understood how to interpret and answer questions in a consistent manner. </w:t>
      </w:r>
      <w:ins w:id="78" w:author="Mary Lofton" w:date="2021-06-30T11:50:00Z">
        <w:r w:rsidR="00AC744B" w:rsidRPr="002968EE">
          <w:rPr>
            <w:rFonts w:ascii="Times New Roman" w:eastAsia="Times New Roman" w:hAnsi="Times New Roman" w:cs="Times New Roman"/>
            <w:sz w:val="24"/>
            <w:szCs w:val="24"/>
            <w:highlight w:val="white"/>
          </w:rPr>
          <w:t>Prior to the start of this analysis</w:t>
        </w:r>
      </w:ins>
      <w:ins w:id="79" w:author="Abby Lewis" w:date="2021-07-02T10:16:00Z">
        <w:r w:rsidR="002968EE">
          <w:rPr>
            <w:rFonts w:ascii="Times New Roman" w:eastAsia="Times New Roman" w:hAnsi="Times New Roman" w:cs="Times New Roman"/>
            <w:sz w:val="24"/>
            <w:szCs w:val="24"/>
            <w:highlight w:val="white"/>
          </w:rPr>
          <w:t>,</w:t>
        </w:r>
      </w:ins>
      <w:ins w:id="80" w:author="Mary Lofton" w:date="2021-06-30T11:50:00Z">
        <w:r w:rsidR="00AC744B" w:rsidRPr="002968EE">
          <w:rPr>
            <w:rFonts w:ascii="Times New Roman" w:eastAsia="Times New Roman" w:hAnsi="Times New Roman" w:cs="Times New Roman"/>
            <w:sz w:val="24"/>
            <w:szCs w:val="24"/>
            <w:highlight w:val="white"/>
          </w:rPr>
          <w:t xml:space="preserve"> </w:t>
        </w:r>
      </w:ins>
      <w:ins w:id="81" w:author="Abby Lewis" w:date="2021-07-02T10:16:00Z">
        <w:r w:rsidR="002968EE">
          <w:rPr>
            <w:rFonts w:ascii="Times New Roman" w:eastAsia="Times New Roman" w:hAnsi="Times New Roman" w:cs="Times New Roman"/>
            <w:sz w:val="24"/>
            <w:szCs w:val="24"/>
            <w:highlight w:val="white"/>
          </w:rPr>
          <w:t>r</w:t>
        </w:r>
      </w:ins>
      <w:del w:id="82" w:author="Abby Lewis" w:date="2021-07-02T10:16:00Z">
        <w:r w:rsidRPr="002968EE" w:rsidDel="002968EE">
          <w:rPr>
            <w:rFonts w:ascii="Times New Roman" w:eastAsia="Times New Roman" w:hAnsi="Times New Roman" w:cs="Times New Roman"/>
            <w:sz w:val="24"/>
            <w:szCs w:val="24"/>
            <w:highlight w:val="white"/>
          </w:rPr>
          <w:delText>R</w:delText>
        </w:r>
      </w:del>
      <w:r w:rsidRPr="002968EE">
        <w:rPr>
          <w:rFonts w:ascii="Times New Roman" w:eastAsia="Times New Roman" w:hAnsi="Times New Roman" w:cs="Times New Roman"/>
          <w:sz w:val="24"/>
          <w:szCs w:val="24"/>
          <w:highlight w:val="white"/>
        </w:rPr>
        <w:t xml:space="preserve">eviewers also screened several papers </w:t>
      </w:r>
      <w:del w:id="83" w:author="Abby Lewis" w:date="2021-06-06T17:14:00Z">
        <w:r w:rsidRPr="002968EE">
          <w:rPr>
            <w:rFonts w:ascii="Times New Roman" w:eastAsia="Times New Roman" w:hAnsi="Times New Roman" w:cs="Times New Roman"/>
            <w:sz w:val="24"/>
            <w:szCs w:val="24"/>
            <w:highlight w:val="white"/>
          </w:rPr>
          <w:delText xml:space="preserve">individually </w:delText>
        </w:r>
      </w:del>
      <w:ins w:id="84" w:author="Abby Lewis" w:date="2021-06-06T17:14:00Z">
        <w:r w:rsidRPr="002968EE">
          <w:rPr>
            <w:rFonts w:ascii="Times New Roman" w:eastAsia="Times New Roman" w:hAnsi="Times New Roman" w:cs="Times New Roman"/>
            <w:sz w:val="24"/>
            <w:szCs w:val="24"/>
            <w:highlight w:val="white"/>
          </w:rPr>
          <w:t xml:space="preserve">independently </w:t>
        </w:r>
      </w:ins>
      <w:r w:rsidRPr="002968EE">
        <w:rPr>
          <w:rFonts w:ascii="Times New Roman" w:eastAsia="Times New Roman" w:hAnsi="Times New Roman" w:cs="Times New Roman"/>
          <w:sz w:val="24"/>
          <w:szCs w:val="24"/>
          <w:highlight w:val="white"/>
        </w:rPr>
        <w:t>and checked their responses with another reviewer</w:t>
      </w:r>
      <w:del w:id="85" w:author="Mary Lofton" w:date="2021-06-30T11:50:00Z">
        <w:r w:rsidRPr="002968EE" w:rsidDel="00AC744B">
          <w:rPr>
            <w:rFonts w:ascii="Times New Roman" w:eastAsia="Times New Roman" w:hAnsi="Times New Roman" w:cs="Times New Roman"/>
            <w:sz w:val="24"/>
            <w:szCs w:val="24"/>
            <w:highlight w:val="white"/>
          </w:rPr>
          <w:delText xml:space="preserve"> prior to the start of this analysis</w:delText>
        </w:r>
      </w:del>
      <w:r w:rsidRPr="002968EE">
        <w:rPr>
          <w:rFonts w:ascii="Times New Roman" w:eastAsia="Times New Roman" w:hAnsi="Times New Roman" w:cs="Times New Roman"/>
          <w:sz w:val="24"/>
          <w:szCs w:val="24"/>
          <w:highlight w:val="white"/>
        </w:rPr>
        <w:t xml:space="preserve">, helping to ensure consistency between reviewers. For the matrix analysis described in this paper, all 254 papers were read and analyzed independently by two reviewers, and reviewers then compared any differing answers to reach consensus on a final set of responses for each paper. </w:t>
      </w:r>
    </w:p>
    <w:p w14:paraId="0000002E" w14:textId="77777777" w:rsidR="002E34FA" w:rsidRPr="002968EE" w:rsidRDefault="006727F5">
      <w:pPr>
        <w:spacing w:line="480" w:lineRule="auto"/>
        <w:ind w:firstLine="720"/>
        <w:rPr>
          <w:rFonts w:ascii="Times New Roman" w:eastAsia="Times New Roman" w:hAnsi="Times New Roman" w:cs="Times New Roman"/>
          <w:sz w:val="24"/>
          <w:szCs w:val="24"/>
          <w:highlight w:val="white"/>
        </w:rPr>
      </w:pPr>
      <w:bookmarkStart w:id="86" w:name="_heading=h.1t3h5sf" w:colFirst="0" w:colLast="0"/>
      <w:bookmarkEnd w:id="86"/>
      <w:r w:rsidRPr="002968EE">
        <w:rPr>
          <w:rFonts w:ascii="Times New Roman" w:eastAsia="Times New Roman" w:hAnsi="Times New Roman" w:cs="Times New Roman"/>
          <w:sz w:val="24"/>
          <w:szCs w:val="24"/>
          <w:highlight w:val="white"/>
        </w:rPr>
        <w:t xml:space="preserve">During the matrix analysis, </w:t>
      </w:r>
      <w:r w:rsidRPr="002968EE">
        <w:rPr>
          <w:rFonts w:ascii="Times New Roman" w:eastAsia="Times New Roman" w:hAnsi="Times New Roman" w:cs="Times New Roman"/>
          <w:sz w:val="24"/>
          <w:szCs w:val="24"/>
        </w:rPr>
        <w:t>76 papers</w:t>
      </w:r>
      <w:r w:rsidRPr="002968EE">
        <w:rPr>
          <w:rFonts w:ascii="Times New Roman" w:eastAsia="Times New Roman" w:hAnsi="Times New Roman" w:cs="Times New Roman"/>
          <w:sz w:val="24"/>
          <w:szCs w:val="24"/>
          <w:highlight w:val="white"/>
        </w:rPr>
        <w:t xml:space="preserve"> were determined to not meet our criteria of being near-term ecological forecasts, despite having passed the initial rounds of screening. These papers typically used one or more data sources that became available after the forecast issue date, which was difficult to identify without reading the entire text, including supplementary </w:t>
      </w:r>
      <w:r w:rsidRPr="002968EE">
        <w:rPr>
          <w:rFonts w:ascii="Times New Roman" w:eastAsia="Times New Roman" w:hAnsi="Times New Roman" w:cs="Times New Roman"/>
          <w:sz w:val="24"/>
          <w:szCs w:val="24"/>
          <w:highlight w:val="white"/>
        </w:rPr>
        <w:lastRenderedPageBreak/>
        <w:t xml:space="preserve">information, in detail. These papers were excluded from the analysis, leaving 178 papers in the final dataset (Fig. 1a). </w:t>
      </w:r>
    </w:p>
    <w:p w14:paraId="0000002F" w14:textId="77777777" w:rsidR="002E34FA" w:rsidRPr="002968EE" w:rsidRDefault="002E34FA">
      <w:pPr>
        <w:spacing w:line="480" w:lineRule="auto"/>
        <w:ind w:firstLine="720"/>
        <w:rPr>
          <w:rFonts w:ascii="Times New Roman" w:eastAsia="Times New Roman" w:hAnsi="Times New Roman" w:cs="Times New Roman"/>
          <w:sz w:val="24"/>
          <w:szCs w:val="24"/>
        </w:rPr>
      </w:pPr>
    </w:p>
    <w:p w14:paraId="00000030" w14:textId="77777777" w:rsidR="002E34FA" w:rsidRPr="002968EE" w:rsidRDefault="006727F5">
      <w:pPr>
        <w:spacing w:line="48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rPr>
        <w:t>Dataset description</w:t>
      </w:r>
    </w:p>
    <w:p w14:paraId="00000031"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To characterize the current state of near-term ecological forecasting, we began by analyzing the distribution of forecasts across geographical locations, variables, and time scales, as described below. </w:t>
      </w:r>
    </w:p>
    <w:p w14:paraId="00000032" w14:textId="77777777" w:rsidR="002E34FA" w:rsidRPr="002968EE" w:rsidRDefault="006727F5">
      <w:pPr>
        <w:spacing w:line="480" w:lineRule="auto"/>
        <w:ind w:firstLine="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We classified the spatial scale of each forecast into five categories: point (localized to one discrete site, such as pollen forecasts for a city or algal forecasts for a lake), multipoint </w:t>
      </w:r>
      <w:r w:rsidRPr="002968EE">
        <w:rPr>
          <w:rFonts w:ascii="Times New Roman" w:eastAsia="Times New Roman" w:hAnsi="Times New Roman" w:cs="Times New Roman"/>
          <w:sz w:val="24"/>
          <w:szCs w:val="24"/>
          <w:highlight w:val="white"/>
        </w:rPr>
        <w:t>(several distinct forecast locations, such as three different lakes), regional (</w:t>
      </w:r>
      <w:r w:rsidRPr="002968EE">
        <w:rPr>
          <w:rFonts w:ascii="Times New Roman" w:eastAsia="Times New Roman" w:hAnsi="Times New Roman" w:cs="Times New Roman"/>
          <w:sz w:val="24"/>
          <w:szCs w:val="24"/>
        </w:rPr>
        <w:t>localized to a broad geographic region, such as coral bleaching forecasts that span a sea</w:t>
      </w:r>
      <w:r w:rsidRPr="002968EE">
        <w:rPr>
          <w:rFonts w:ascii="Times New Roman" w:eastAsia="Times New Roman" w:hAnsi="Times New Roman" w:cs="Times New Roman"/>
          <w:sz w:val="24"/>
          <w:szCs w:val="24"/>
          <w:highlight w:val="white"/>
        </w:rPr>
        <w:t>), national (spanning all of one nation, such as nationwide production of an agricultural crop), or global (such as coral bleaching stress in world oceans), and we calculated the percentage of forecasting papers within each of these categories. We recorded latitude and longitude of the forecast site(s) for point or multipoint forecasts or of the approximate centroid of the site for regional and national forecasts.</w:t>
      </w:r>
    </w:p>
    <w:p w14:paraId="00000033" w14:textId="20A0DEA2" w:rsidR="002E34FA" w:rsidRPr="002968EE" w:rsidRDefault="006727F5">
      <w:pPr>
        <w:spacing w:line="480" w:lineRule="auto"/>
        <w:ind w:firstLine="720"/>
        <w:rPr>
          <w:rFonts w:ascii="Times New Roman" w:eastAsia="Times New Roman" w:hAnsi="Times New Roman" w:cs="Times New Roman"/>
          <w:sz w:val="24"/>
          <w:szCs w:val="24"/>
          <w:highlight w:val="white"/>
        </w:rPr>
      </w:pPr>
      <w:bookmarkStart w:id="87" w:name="_heading=h.4d34og8" w:colFirst="0" w:colLast="0"/>
      <w:bookmarkEnd w:id="87"/>
      <w:r w:rsidRPr="002968EE">
        <w:rPr>
          <w:rFonts w:ascii="Times New Roman" w:eastAsia="Times New Roman" w:hAnsi="Times New Roman" w:cs="Times New Roman"/>
          <w:sz w:val="24"/>
          <w:szCs w:val="24"/>
          <w:highlight w:val="white"/>
        </w:rPr>
        <w:t xml:space="preserve">Forecast variables were divided into two categories: organismal (population and community; e.g., white-tailed deer populations) and biogeochemical (e.g., evapotranspiration), and each paper was classified within one of 11 ecosystem types: forest, grassland, freshwater, marine, desert, tundra, atmosphere, agricultural, urban, global, other, where “other” included any ecosystem types that could not be classified within one of the other 10 categories (e.g., plant phenology across the entire United States). We recorded the number of years of data used to create each forecasting paper </w:t>
      </w:r>
      <w:r w:rsidRPr="002968EE">
        <w:rPr>
          <w:rFonts w:ascii="Times New Roman" w:eastAsia="Times New Roman" w:hAnsi="Times New Roman" w:cs="Times New Roman"/>
          <w:sz w:val="24"/>
          <w:szCs w:val="24"/>
        </w:rPr>
        <w:t xml:space="preserve">(summed across model development, training, evaluation, etc.) and </w:t>
      </w:r>
      <w:r w:rsidRPr="002968EE">
        <w:rPr>
          <w:rFonts w:ascii="Times New Roman" w:eastAsia="Times New Roman" w:hAnsi="Times New Roman" w:cs="Times New Roman"/>
          <w:sz w:val="24"/>
          <w:szCs w:val="24"/>
        </w:rPr>
        <w:lastRenderedPageBreak/>
        <w:t xml:space="preserve">calculated the percentage of papers that use long-term datasets in their analysis, using the definition of long-term as any dataset with more than </w:t>
      </w:r>
      <w:ins w:id="88" w:author="Abby Lewis" w:date="2021-07-02T11:12:00Z">
        <w:r w:rsidR="003E0283">
          <w:rPr>
            <w:rFonts w:ascii="Times New Roman" w:eastAsia="Times New Roman" w:hAnsi="Times New Roman" w:cs="Times New Roman"/>
            <w:sz w:val="24"/>
            <w:szCs w:val="24"/>
          </w:rPr>
          <w:t>10</w:t>
        </w:r>
      </w:ins>
      <w:del w:id="89" w:author="Abby Lewis" w:date="2021-07-02T11:12:00Z">
        <w:r w:rsidRPr="002968EE" w:rsidDel="003E0283">
          <w:rPr>
            <w:rFonts w:ascii="Times New Roman" w:eastAsia="Times New Roman" w:hAnsi="Times New Roman" w:cs="Times New Roman"/>
            <w:sz w:val="24"/>
            <w:szCs w:val="24"/>
          </w:rPr>
          <w:delText>ten</w:delText>
        </w:r>
      </w:del>
      <w:r w:rsidRPr="002968EE">
        <w:rPr>
          <w:rFonts w:ascii="Times New Roman" w:eastAsia="Times New Roman" w:hAnsi="Times New Roman" w:cs="Times New Roman"/>
          <w:sz w:val="24"/>
          <w:szCs w:val="24"/>
        </w:rPr>
        <w:t xml:space="preserve"> years of data </w:t>
      </w:r>
      <w:r w:rsidRPr="002968EE">
        <w:rPr>
          <w:rFonts w:ascii="Times New Roman" w:eastAsia="Times New Roman" w:hAnsi="Times New Roman" w:cs="Times New Roman"/>
          <w:sz w:val="24"/>
          <w:szCs w:val="24"/>
          <w:highlight w:val="white"/>
        </w:rPr>
        <w:t>(</w:t>
      </w:r>
      <w:proofErr w:type="spellStart"/>
      <w:r w:rsidRPr="002968EE">
        <w:rPr>
          <w:rFonts w:ascii="Times New Roman" w:eastAsia="Times New Roman" w:hAnsi="Times New Roman" w:cs="Times New Roman"/>
          <w:sz w:val="24"/>
          <w:szCs w:val="24"/>
          <w:highlight w:val="white"/>
        </w:rPr>
        <w:t>Lindenmayer</w:t>
      </w:r>
      <w:proofErr w:type="spellEnd"/>
      <w:r w:rsidRPr="002968EE">
        <w:rPr>
          <w:rFonts w:ascii="Times New Roman" w:eastAsia="Times New Roman" w:hAnsi="Times New Roman" w:cs="Times New Roman"/>
          <w:sz w:val="24"/>
          <w:szCs w:val="24"/>
          <w:highlight w:val="white"/>
        </w:rPr>
        <w:t xml:space="preserve"> et al. 2012).</w:t>
      </w:r>
    </w:p>
    <w:p w14:paraId="00000034" w14:textId="77777777" w:rsidR="002E34FA" w:rsidRPr="002968EE" w:rsidRDefault="002E34FA">
      <w:pPr>
        <w:spacing w:line="480" w:lineRule="auto"/>
        <w:ind w:firstLine="720"/>
        <w:rPr>
          <w:rFonts w:ascii="Times New Roman" w:eastAsia="Times New Roman" w:hAnsi="Times New Roman" w:cs="Times New Roman"/>
          <w:sz w:val="24"/>
          <w:szCs w:val="24"/>
        </w:rPr>
      </w:pPr>
    </w:p>
    <w:p w14:paraId="00000035" w14:textId="77777777" w:rsidR="002E34FA" w:rsidRPr="002968EE" w:rsidRDefault="006727F5">
      <w:pPr>
        <w:spacing w:line="48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rPr>
        <w:t>Assessment of forecasting best practice adoption</w:t>
      </w:r>
    </w:p>
    <w:p w14:paraId="00000036" w14:textId="71D26AA3" w:rsidR="002E34FA" w:rsidRPr="002968EE" w:rsidRDefault="006727F5">
      <w:pPr>
        <w:spacing w:line="480" w:lineRule="auto"/>
        <w:ind w:firstLine="720"/>
        <w:rPr>
          <w:rFonts w:ascii="Times New Roman" w:eastAsia="Times New Roman" w:hAnsi="Times New Roman" w:cs="Times New Roman"/>
          <w:sz w:val="24"/>
          <w:szCs w:val="24"/>
        </w:rPr>
      </w:pPr>
      <w:ins w:id="90" w:author="Abby Lewis" w:date="2021-06-19T15:08:00Z">
        <w:r w:rsidRPr="002968EE">
          <w:rPr>
            <w:rFonts w:ascii="Times New Roman" w:eastAsia="Times New Roman" w:hAnsi="Times New Roman" w:cs="Times New Roman"/>
            <w:sz w:val="24"/>
            <w:szCs w:val="24"/>
          </w:rPr>
          <w:t xml:space="preserve">We synthesized proposed best practices for ecological forecasting from </w:t>
        </w:r>
      </w:ins>
      <w:ins w:id="91" w:author="Abby Lewis" w:date="2021-07-05T10:12:00Z">
        <w:r w:rsidR="008954B5">
          <w:rPr>
            <w:rFonts w:ascii="Times New Roman" w:eastAsia="Times New Roman" w:hAnsi="Times New Roman" w:cs="Times New Roman"/>
            <w:sz w:val="24"/>
            <w:szCs w:val="24"/>
          </w:rPr>
          <w:t>four</w:t>
        </w:r>
      </w:ins>
      <w:ins w:id="92" w:author="Abby Lewis" w:date="2021-06-19T15:08:00Z">
        <w:r w:rsidRPr="002968EE">
          <w:rPr>
            <w:rFonts w:ascii="Times New Roman" w:eastAsia="Times New Roman" w:hAnsi="Times New Roman" w:cs="Times New Roman"/>
            <w:sz w:val="24"/>
            <w:szCs w:val="24"/>
          </w:rPr>
          <w:t xml:space="preserve"> recent papers</w:t>
        </w:r>
      </w:ins>
      <w:ins w:id="93" w:author="Abby Lewis" w:date="2021-07-05T20:21:00Z">
        <w:r w:rsidR="00490CF3">
          <w:rPr>
            <w:rFonts w:ascii="Times New Roman" w:eastAsia="Times New Roman" w:hAnsi="Times New Roman" w:cs="Times New Roman"/>
            <w:sz w:val="24"/>
            <w:szCs w:val="24"/>
          </w:rPr>
          <w:t>—</w:t>
        </w:r>
      </w:ins>
      <w:ins w:id="94" w:author="Abby Lewis" w:date="2021-06-19T15:08:00Z">
        <w:r w:rsidRPr="002968EE">
          <w:rPr>
            <w:rFonts w:ascii="Times New Roman" w:eastAsia="Times New Roman" w:hAnsi="Times New Roman" w:cs="Times New Roman"/>
            <w:sz w:val="24"/>
            <w:szCs w:val="24"/>
          </w:rPr>
          <w:t>Harris et al. (2018), Hobday et al. (2019)</w:t>
        </w:r>
      </w:ins>
      <w:ins w:id="95" w:author="Abby Lewis" w:date="2021-07-05T20:21:00Z">
        <w:r w:rsidR="00490CF3">
          <w:rPr>
            <w:rFonts w:ascii="Times New Roman" w:eastAsia="Times New Roman" w:hAnsi="Times New Roman" w:cs="Times New Roman"/>
            <w:sz w:val="24"/>
            <w:szCs w:val="24"/>
          </w:rPr>
          <w:t>,</w:t>
        </w:r>
      </w:ins>
      <w:ins w:id="96" w:author="Abby Lewis" w:date="2021-06-19T15:08:00Z">
        <w:r w:rsidRPr="002968EE">
          <w:rPr>
            <w:rFonts w:ascii="Times New Roman" w:eastAsia="Times New Roman" w:hAnsi="Times New Roman" w:cs="Times New Roman"/>
            <w:sz w:val="24"/>
            <w:szCs w:val="24"/>
          </w:rPr>
          <w:t xml:space="preserve"> Carey et al. (2021)</w:t>
        </w:r>
      </w:ins>
      <w:ins w:id="97" w:author="Abby Lewis" w:date="2021-07-05T20:22:00Z">
        <w:r w:rsidR="00490CF3">
          <w:rPr>
            <w:rFonts w:ascii="Times New Roman" w:eastAsia="Times New Roman" w:hAnsi="Times New Roman" w:cs="Times New Roman"/>
            <w:sz w:val="24"/>
            <w:szCs w:val="24"/>
          </w:rPr>
          <w:t xml:space="preserve">, and </w:t>
        </w:r>
        <w:proofErr w:type="spellStart"/>
        <w:r w:rsidR="00490CF3">
          <w:rPr>
            <w:rFonts w:ascii="Times New Roman" w:eastAsia="Times New Roman" w:hAnsi="Times New Roman" w:cs="Times New Roman"/>
            <w:sz w:val="24"/>
            <w:szCs w:val="24"/>
          </w:rPr>
          <w:t>Dietze</w:t>
        </w:r>
        <w:proofErr w:type="spellEnd"/>
        <w:r w:rsidR="00490CF3">
          <w:rPr>
            <w:rFonts w:ascii="Times New Roman" w:eastAsia="Times New Roman" w:hAnsi="Times New Roman" w:cs="Times New Roman"/>
            <w:sz w:val="24"/>
            <w:szCs w:val="24"/>
          </w:rPr>
          <w:t xml:space="preserve"> et al. (201</w:t>
        </w:r>
      </w:ins>
      <w:ins w:id="98" w:author="Abby Lewis" w:date="2021-07-05T20:24:00Z">
        <w:r w:rsidR="006D60BC">
          <w:rPr>
            <w:rFonts w:ascii="Times New Roman" w:eastAsia="Times New Roman" w:hAnsi="Times New Roman" w:cs="Times New Roman"/>
            <w:sz w:val="24"/>
            <w:szCs w:val="24"/>
          </w:rPr>
          <w:t>8</w:t>
        </w:r>
      </w:ins>
      <w:ins w:id="99" w:author="Abby Lewis" w:date="2021-07-05T20:22:00Z">
        <w:r w:rsidR="00490CF3" w:rsidRPr="002968EE">
          <w:rPr>
            <w:rFonts w:ascii="Times New Roman" w:eastAsia="Times New Roman" w:hAnsi="Times New Roman" w:cs="Times New Roman"/>
            <w:sz w:val="24"/>
            <w:szCs w:val="24"/>
          </w:rPr>
          <w:t>)</w:t>
        </w:r>
        <w:r w:rsidR="00490CF3">
          <w:rPr>
            <w:rFonts w:ascii="Times New Roman" w:eastAsia="Times New Roman" w:hAnsi="Times New Roman" w:cs="Times New Roman"/>
            <w:sz w:val="24"/>
            <w:szCs w:val="24"/>
          </w:rPr>
          <w:t xml:space="preserve">, as synthesized by </w:t>
        </w:r>
        <w:r w:rsidR="00490CF3" w:rsidRPr="002968EE">
          <w:rPr>
            <w:rFonts w:ascii="Times New Roman" w:eastAsia="Times New Roman" w:hAnsi="Times New Roman" w:cs="Times New Roman"/>
            <w:sz w:val="24"/>
            <w:szCs w:val="24"/>
          </w:rPr>
          <w:t>White et al. (201</w:t>
        </w:r>
      </w:ins>
      <w:ins w:id="100" w:author="Abby Lewis" w:date="2021-07-05T20:24:00Z">
        <w:r w:rsidR="006D60BC">
          <w:rPr>
            <w:rFonts w:ascii="Times New Roman" w:eastAsia="Times New Roman" w:hAnsi="Times New Roman" w:cs="Times New Roman"/>
            <w:sz w:val="24"/>
            <w:szCs w:val="24"/>
          </w:rPr>
          <w:t>9</w:t>
        </w:r>
      </w:ins>
      <w:ins w:id="101" w:author="Abby Lewis" w:date="2021-07-05T20:22:00Z">
        <w:r w:rsidR="00490CF3">
          <w:rPr>
            <w:rFonts w:ascii="Times New Roman" w:eastAsia="Times New Roman" w:hAnsi="Times New Roman" w:cs="Times New Roman"/>
            <w:sz w:val="24"/>
            <w:szCs w:val="24"/>
          </w:rPr>
          <w:t>)</w:t>
        </w:r>
      </w:ins>
      <w:ins w:id="102" w:author="Abby Lewis" w:date="2021-07-05T20:21:00Z">
        <w:r w:rsidR="00490CF3">
          <w:rPr>
            <w:rFonts w:ascii="Times New Roman" w:eastAsia="Times New Roman" w:hAnsi="Times New Roman" w:cs="Times New Roman"/>
            <w:sz w:val="24"/>
            <w:szCs w:val="24"/>
          </w:rPr>
          <w:t>—t</w:t>
        </w:r>
      </w:ins>
      <w:ins w:id="103" w:author="Abby Lewis" w:date="2021-06-19T15:08:00Z">
        <w:r w:rsidRPr="002968EE">
          <w:rPr>
            <w:rFonts w:ascii="Times New Roman" w:eastAsia="Times New Roman" w:hAnsi="Times New Roman" w:cs="Times New Roman"/>
            <w:sz w:val="24"/>
            <w:szCs w:val="24"/>
          </w:rPr>
          <w:t xml:space="preserve">hen selected all practices that were mentioned in at least two of these papers (Appendix S1). </w:t>
        </w:r>
      </w:ins>
      <w:r w:rsidRPr="002968EE">
        <w:rPr>
          <w:rFonts w:ascii="Times New Roman" w:eastAsia="Times New Roman" w:hAnsi="Times New Roman" w:cs="Times New Roman"/>
          <w:sz w:val="24"/>
          <w:szCs w:val="24"/>
        </w:rPr>
        <w:t xml:space="preserve">To analyze how adherence to the </w:t>
      </w:r>
      <w:ins w:id="104" w:author="Abby Lewis" w:date="2021-07-02T11:11:00Z">
        <w:r w:rsidR="003E0283">
          <w:rPr>
            <w:rFonts w:ascii="Times New Roman" w:eastAsia="Times New Roman" w:hAnsi="Times New Roman" w:cs="Times New Roman"/>
            <w:sz w:val="24"/>
            <w:szCs w:val="24"/>
          </w:rPr>
          <w:t>nine</w:t>
        </w:r>
      </w:ins>
      <w:ins w:id="105" w:author="Abby Lewis" w:date="2021-06-20T18:54:00Z">
        <w:r w:rsidRPr="002968EE">
          <w:rPr>
            <w:rFonts w:ascii="Times New Roman" w:eastAsia="Times New Roman" w:hAnsi="Times New Roman" w:cs="Times New Roman"/>
            <w:sz w:val="24"/>
            <w:szCs w:val="24"/>
          </w:rPr>
          <w:t xml:space="preserve"> </w:t>
        </w:r>
      </w:ins>
      <w:del w:id="106" w:author="Abby Lewis" w:date="2021-06-20T18:54:00Z">
        <w:r w:rsidRPr="002968EE">
          <w:rPr>
            <w:rFonts w:ascii="Times New Roman" w:eastAsia="Times New Roman" w:hAnsi="Times New Roman" w:cs="Times New Roman"/>
            <w:sz w:val="24"/>
            <w:szCs w:val="24"/>
          </w:rPr>
          <w:delText xml:space="preserve">proposed </w:delText>
        </w:r>
      </w:del>
      <w:ins w:id="107" w:author="Abby Lewis" w:date="2021-06-19T15:28:00Z">
        <w:r w:rsidRPr="002968EE">
          <w:rPr>
            <w:rFonts w:ascii="Times New Roman" w:eastAsia="Times New Roman" w:hAnsi="Times New Roman" w:cs="Times New Roman"/>
            <w:sz w:val="24"/>
            <w:szCs w:val="24"/>
          </w:rPr>
          <w:t xml:space="preserve">selected </w:t>
        </w:r>
      </w:ins>
      <w:r w:rsidRPr="002968EE">
        <w:rPr>
          <w:rFonts w:ascii="Times New Roman" w:eastAsia="Times New Roman" w:hAnsi="Times New Roman" w:cs="Times New Roman"/>
          <w:sz w:val="24"/>
          <w:szCs w:val="24"/>
        </w:rPr>
        <w:t xml:space="preserve">best practices has changed over time, we performed binary logistic regressions assessing how adoption of each best practice (binary yes/no) varied with publication year. Hodgson (1932) was excluded from this </w:t>
      </w:r>
      <w:ins w:id="108" w:author="Abby Lewis" w:date="2021-07-05T10:13:00Z">
        <w:r w:rsidR="008954B5">
          <w:rPr>
            <w:rFonts w:ascii="Times New Roman" w:eastAsia="Times New Roman" w:hAnsi="Times New Roman" w:cs="Times New Roman"/>
            <w:sz w:val="24"/>
            <w:szCs w:val="24"/>
          </w:rPr>
          <w:t xml:space="preserve">best practice </w:t>
        </w:r>
      </w:ins>
      <w:r w:rsidRPr="002968EE">
        <w:rPr>
          <w:rFonts w:ascii="Times New Roman" w:eastAsia="Times New Roman" w:hAnsi="Times New Roman" w:cs="Times New Roman"/>
          <w:sz w:val="24"/>
          <w:szCs w:val="24"/>
        </w:rPr>
        <w:t xml:space="preserve">analysis as a temporal outlier, leaving a dataset of papers published between 1980 and 2020. We used the following criteria in the matrix analysis to assess which proposed best practices (Box 1) were included in each forecasting paper: </w:t>
      </w:r>
    </w:p>
    <w:p w14:paraId="00000037" w14:textId="77777777" w:rsidR="002E34FA" w:rsidRPr="002968EE" w:rsidRDefault="006727F5">
      <w:pPr>
        <w:spacing w:line="480" w:lineRule="auto"/>
        <w:rPr>
          <w:rFonts w:ascii="Times New Roman" w:eastAsia="Times New Roman" w:hAnsi="Times New Roman" w:cs="Times New Roman"/>
          <w:i/>
          <w:sz w:val="24"/>
          <w:szCs w:val="24"/>
        </w:rPr>
      </w:pPr>
      <w:r w:rsidRPr="002968EE">
        <w:rPr>
          <w:rFonts w:ascii="Times New Roman" w:eastAsia="Times New Roman" w:hAnsi="Times New Roman" w:cs="Times New Roman"/>
          <w:i/>
          <w:sz w:val="24"/>
          <w:szCs w:val="24"/>
        </w:rPr>
        <w:t>Forecast Requirements</w:t>
      </w:r>
    </w:p>
    <w:p w14:paraId="00000038" w14:textId="77777777" w:rsidR="002E34FA" w:rsidRPr="002968EE" w:rsidRDefault="006727F5">
      <w:pPr>
        <w:numPr>
          <w:ilvl w:val="0"/>
          <w:numId w:val="3"/>
        </w:num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"Include uncertainty": uncertainty was included in forecast outputs</w:t>
      </w:r>
    </w:p>
    <w:p w14:paraId="00000039" w14:textId="47A0D470" w:rsidR="002E34FA" w:rsidRPr="002968EE" w:rsidRDefault="006727F5">
      <w:pPr>
        <w:numPr>
          <w:ilvl w:val="0"/>
          <w:numId w:val="3"/>
        </w:num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w:t>
      </w:r>
      <w:del w:id="109" w:author="Abby Lewis" w:date="2021-07-05T10:28:00Z">
        <w:r w:rsidRPr="002968EE" w:rsidDel="006215B4">
          <w:rPr>
            <w:rFonts w:ascii="Times New Roman" w:eastAsia="Times New Roman" w:hAnsi="Times New Roman" w:cs="Times New Roman"/>
            <w:sz w:val="24"/>
            <w:szCs w:val="24"/>
          </w:rPr>
          <w:delText>Assess and r</w:delText>
        </w:r>
      </w:del>
      <w:ins w:id="110" w:author="Abby Lewis" w:date="2021-07-05T10:28:00Z">
        <w:r w:rsidR="006215B4">
          <w:rPr>
            <w:rFonts w:ascii="Times New Roman" w:eastAsia="Times New Roman" w:hAnsi="Times New Roman" w:cs="Times New Roman"/>
            <w:sz w:val="24"/>
            <w:szCs w:val="24"/>
          </w:rPr>
          <w:t>R</w:t>
        </w:r>
      </w:ins>
      <w:r w:rsidRPr="002968EE">
        <w:rPr>
          <w:rFonts w:ascii="Times New Roman" w:eastAsia="Times New Roman" w:hAnsi="Times New Roman" w:cs="Times New Roman"/>
          <w:sz w:val="24"/>
          <w:szCs w:val="24"/>
        </w:rPr>
        <w:t xml:space="preserve">eport forecast </w:t>
      </w:r>
      <w:del w:id="111" w:author="Abby Lewis" w:date="2021-07-05T10:28:00Z">
        <w:r w:rsidRPr="002968EE" w:rsidDel="006215B4">
          <w:rPr>
            <w:rFonts w:ascii="Times New Roman" w:eastAsia="Times New Roman" w:hAnsi="Times New Roman" w:cs="Times New Roman"/>
            <w:sz w:val="24"/>
            <w:szCs w:val="24"/>
          </w:rPr>
          <w:delText>skill</w:delText>
        </w:r>
      </w:del>
      <w:ins w:id="112" w:author="Abby Lewis" w:date="2021-07-05T10:28:00Z">
        <w:r w:rsidR="006215B4">
          <w:rPr>
            <w:rFonts w:ascii="Times New Roman" w:eastAsia="Times New Roman" w:hAnsi="Times New Roman" w:cs="Times New Roman"/>
            <w:sz w:val="24"/>
            <w:szCs w:val="24"/>
          </w:rPr>
          <w:t>accuracy</w:t>
        </w:r>
      </w:ins>
      <w:r w:rsidRPr="002968EE">
        <w:rPr>
          <w:rFonts w:ascii="Times New Roman" w:eastAsia="Times New Roman" w:hAnsi="Times New Roman" w:cs="Times New Roman"/>
          <w:sz w:val="24"/>
          <w:szCs w:val="24"/>
        </w:rPr>
        <w:t xml:space="preserve">": any form of forecast evaluation was reported (this includes figures that compare forecasts and observations, as well as any </w:t>
      </w:r>
      <w:del w:id="113" w:author="Abby Lewis" w:date="2021-07-05T10:39:00Z">
        <w:r w:rsidRPr="002968EE" w:rsidDel="00776F34">
          <w:rPr>
            <w:rFonts w:ascii="Times New Roman" w:eastAsia="Times New Roman" w:hAnsi="Times New Roman" w:cs="Times New Roman"/>
            <w:sz w:val="24"/>
            <w:szCs w:val="24"/>
          </w:rPr>
          <w:delText xml:space="preserve">skill </w:delText>
        </w:r>
      </w:del>
      <w:ins w:id="114" w:author="Abby Lewis" w:date="2021-07-05T10:39:00Z">
        <w:r w:rsidR="00776F34">
          <w:rPr>
            <w:rFonts w:ascii="Times New Roman" w:eastAsia="Times New Roman" w:hAnsi="Times New Roman" w:cs="Times New Roman"/>
            <w:sz w:val="24"/>
            <w:szCs w:val="24"/>
          </w:rPr>
          <w:t>evaluation metric</w:t>
        </w:r>
      </w:ins>
      <w:del w:id="115" w:author="Abby Lewis" w:date="2021-07-05T10:39:00Z">
        <w:r w:rsidRPr="002968EE" w:rsidDel="00776F34">
          <w:rPr>
            <w:rFonts w:ascii="Times New Roman" w:eastAsia="Times New Roman" w:hAnsi="Times New Roman" w:cs="Times New Roman"/>
            <w:sz w:val="24"/>
            <w:szCs w:val="24"/>
          </w:rPr>
          <w:delText>score</w:delText>
        </w:r>
      </w:del>
      <w:r w:rsidRPr="002968EE">
        <w:rPr>
          <w:rFonts w:ascii="Times New Roman" w:eastAsia="Times New Roman" w:hAnsi="Times New Roman" w:cs="Times New Roman"/>
          <w:sz w:val="24"/>
          <w:szCs w:val="24"/>
        </w:rPr>
        <w:t>)</w:t>
      </w:r>
    </w:p>
    <w:p w14:paraId="0000003A" w14:textId="77777777" w:rsidR="002E34FA" w:rsidRPr="002968EE" w:rsidRDefault="006727F5">
      <w:pPr>
        <w:spacing w:line="480" w:lineRule="auto"/>
        <w:rPr>
          <w:rFonts w:ascii="Times New Roman" w:eastAsia="Times New Roman" w:hAnsi="Times New Roman" w:cs="Times New Roman"/>
          <w:i/>
          <w:sz w:val="24"/>
          <w:szCs w:val="24"/>
        </w:rPr>
      </w:pPr>
      <w:r w:rsidRPr="002968EE">
        <w:rPr>
          <w:rFonts w:ascii="Times New Roman" w:eastAsia="Times New Roman" w:hAnsi="Times New Roman" w:cs="Times New Roman"/>
          <w:i/>
          <w:sz w:val="24"/>
          <w:szCs w:val="24"/>
        </w:rPr>
        <w:t>Decision Support</w:t>
      </w:r>
    </w:p>
    <w:p w14:paraId="0000003B" w14:textId="77777777" w:rsidR="002E34FA" w:rsidRPr="002968EE" w:rsidRDefault="006727F5">
      <w:pPr>
        <w:numPr>
          <w:ilvl w:val="0"/>
          <w:numId w:val="3"/>
        </w:num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"Identify an end user": A specific end user was mentioned </w:t>
      </w:r>
    </w:p>
    <w:p w14:paraId="0000003C" w14:textId="77777777" w:rsidR="002E34FA" w:rsidRPr="002968EE" w:rsidRDefault="006727F5">
      <w:pPr>
        <w:numPr>
          <w:ilvl w:val="0"/>
          <w:numId w:val="3"/>
        </w:num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"Make iterative forecasts": Forecasts were made repeatedly, incorporating new data over time. For this practice, we included all types of data assimilation, including those that only updated the initial conditions of the forecast. As a separate analysis, we also </w:t>
      </w:r>
      <w:r w:rsidRPr="002968EE">
        <w:rPr>
          <w:rFonts w:ascii="Times New Roman" w:eastAsia="Times New Roman" w:hAnsi="Times New Roman" w:cs="Times New Roman"/>
          <w:sz w:val="24"/>
          <w:szCs w:val="24"/>
        </w:rPr>
        <w:lastRenderedPageBreak/>
        <w:t>determined whether data assimilation methods that updated the parameters of the model (not just initial conditions) have increased over time</w:t>
      </w:r>
    </w:p>
    <w:p w14:paraId="0000003D" w14:textId="77777777" w:rsidR="002E34FA" w:rsidRPr="002968EE" w:rsidRDefault="006727F5">
      <w:pPr>
        <w:numPr>
          <w:ilvl w:val="0"/>
          <w:numId w:val="3"/>
        </w:num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"Automate forecasting workflows": at least one source of new driver and/or observation data was made available to the model in real time (&lt;24 hours from collection) without any manual effort when the system was working as intended</w:t>
      </w:r>
    </w:p>
    <w:p w14:paraId="0000003E" w14:textId="77777777" w:rsidR="002E34FA" w:rsidRPr="002968EE" w:rsidRDefault="006727F5">
      <w:pPr>
        <w:spacing w:line="480" w:lineRule="auto"/>
        <w:rPr>
          <w:rFonts w:ascii="Times New Roman" w:eastAsia="Times New Roman" w:hAnsi="Times New Roman" w:cs="Times New Roman"/>
          <w:i/>
          <w:sz w:val="24"/>
          <w:szCs w:val="24"/>
        </w:rPr>
      </w:pPr>
      <w:r w:rsidRPr="002968EE">
        <w:rPr>
          <w:rFonts w:ascii="Times New Roman" w:eastAsia="Times New Roman" w:hAnsi="Times New Roman" w:cs="Times New Roman"/>
          <w:i/>
          <w:sz w:val="24"/>
          <w:szCs w:val="24"/>
        </w:rPr>
        <w:t>Research</w:t>
      </w:r>
    </w:p>
    <w:p w14:paraId="0000003F" w14:textId="77777777" w:rsidR="002E34FA" w:rsidRPr="002968EE" w:rsidRDefault="006727F5">
      <w:pPr>
        <w:numPr>
          <w:ilvl w:val="0"/>
          <w:numId w:val="3"/>
        </w:num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"Make data available": Data availability was specified</w:t>
      </w:r>
    </w:p>
    <w:p w14:paraId="00000040" w14:textId="77777777" w:rsidR="002E34FA" w:rsidRPr="002968EE" w:rsidRDefault="006727F5">
      <w:pPr>
        <w:numPr>
          <w:ilvl w:val="0"/>
          <w:numId w:val="3"/>
        </w:num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"Archive forecasts": Text specified that forecasts were archived and available</w:t>
      </w:r>
    </w:p>
    <w:p w14:paraId="00000041" w14:textId="181EAAE7" w:rsidR="002E34FA" w:rsidRPr="002968EE" w:rsidRDefault="006727F5">
      <w:pPr>
        <w:numPr>
          <w:ilvl w:val="0"/>
          <w:numId w:val="3"/>
        </w:numPr>
        <w:spacing w:line="480" w:lineRule="auto"/>
        <w:rPr>
          <w:ins w:id="116" w:author="Abby Lewis" w:date="2021-06-20T18:51:00Z"/>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"Use null model comparisons": Forecasts were compared to a persistence or climatology null model</w:t>
      </w:r>
    </w:p>
    <w:p w14:paraId="00000042" w14:textId="53BDB369" w:rsidR="002E34FA" w:rsidRPr="002968EE" w:rsidRDefault="006727F5">
      <w:pPr>
        <w:numPr>
          <w:ilvl w:val="0"/>
          <w:numId w:val="3"/>
        </w:numPr>
        <w:spacing w:line="480" w:lineRule="auto"/>
        <w:rPr>
          <w:rFonts w:ascii="Times New Roman" w:eastAsia="Times New Roman" w:hAnsi="Times New Roman" w:cs="Times New Roman"/>
          <w:sz w:val="24"/>
          <w:szCs w:val="24"/>
        </w:rPr>
      </w:pPr>
      <w:ins w:id="117" w:author="Abby Lewis" w:date="2021-06-20T18:51:00Z">
        <w:r w:rsidRPr="002968EE">
          <w:rPr>
            <w:rFonts w:ascii="Times New Roman" w:eastAsia="Times New Roman" w:hAnsi="Times New Roman" w:cs="Times New Roman"/>
            <w:sz w:val="24"/>
            <w:szCs w:val="24"/>
          </w:rPr>
          <w:t>“Compare modeling approaches”: At least two modeling approaches that have different model structures (not including null models) are compared</w:t>
        </w:r>
      </w:ins>
    </w:p>
    <w:p w14:paraId="00000043" w14:textId="70D11DE0" w:rsidR="002E34FA" w:rsidRPr="002968EE" w:rsidDel="003E0283" w:rsidRDefault="006727F5">
      <w:pPr>
        <w:numPr>
          <w:ilvl w:val="0"/>
          <w:numId w:val="3"/>
        </w:numPr>
        <w:spacing w:line="480" w:lineRule="auto"/>
        <w:rPr>
          <w:del w:id="118" w:author="Abby Lewis" w:date="2021-07-02T11:06:00Z"/>
          <w:rFonts w:ascii="Times New Roman" w:eastAsia="Times New Roman" w:hAnsi="Times New Roman" w:cs="Times New Roman"/>
          <w:sz w:val="24"/>
          <w:szCs w:val="24"/>
        </w:rPr>
      </w:pPr>
      <w:del w:id="119" w:author="Abby Lewis" w:date="2021-07-02T11:06:00Z">
        <w:r w:rsidRPr="002968EE" w:rsidDel="003E0283">
          <w:rPr>
            <w:rFonts w:ascii="Times New Roman" w:eastAsia="Times New Roman" w:hAnsi="Times New Roman" w:cs="Times New Roman"/>
            <w:sz w:val="24"/>
            <w:szCs w:val="24"/>
          </w:rPr>
          <w:delText>“Partition uncertainty”: At least two different sources of uncertainty were quantified and compared</w:delText>
        </w:r>
      </w:del>
    </w:p>
    <w:p w14:paraId="00000044" w14:textId="77777777" w:rsidR="002E34FA" w:rsidRPr="002968EE" w:rsidRDefault="006727F5">
      <w:pPr>
        <w:spacing w:line="480" w:lineRule="auto"/>
        <w:rPr>
          <w:rFonts w:ascii="Times New Roman" w:eastAsia="Times New Roman" w:hAnsi="Times New Roman" w:cs="Times New Roman"/>
          <w:sz w:val="24"/>
          <w:szCs w:val="24"/>
        </w:rPr>
      </w:pPr>
      <w:bookmarkStart w:id="120" w:name="_heading=h.2s8eyo1" w:colFirst="0" w:colLast="0"/>
      <w:bookmarkEnd w:id="120"/>
      <w:r w:rsidRPr="002968EE">
        <w:rPr>
          <w:rFonts w:ascii="Times New Roman" w:eastAsia="Times New Roman" w:hAnsi="Times New Roman" w:cs="Times New Roman"/>
          <w:sz w:val="24"/>
          <w:szCs w:val="24"/>
        </w:rPr>
        <w:t>All analyses were performed using R version 4.0.3 (R Core Team 2020).</w:t>
      </w:r>
    </w:p>
    <w:p w14:paraId="00000045" w14:textId="77777777" w:rsidR="002E34FA" w:rsidRPr="002968EE" w:rsidRDefault="002E34FA">
      <w:pPr>
        <w:spacing w:line="480" w:lineRule="auto"/>
        <w:rPr>
          <w:rFonts w:ascii="Times New Roman" w:eastAsia="Times New Roman" w:hAnsi="Times New Roman" w:cs="Times New Roman"/>
          <w:sz w:val="24"/>
          <w:szCs w:val="24"/>
        </w:rPr>
      </w:pPr>
    </w:p>
    <w:p w14:paraId="00000046" w14:textId="3D59ACBE" w:rsidR="002E34FA" w:rsidRPr="002968EE" w:rsidRDefault="006727F5">
      <w:pPr>
        <w:spacing w:line="480" w:lineRule="auto"/>
        <w:rPr>
          <w:rFonts w:ascii="Times New Roman" w:eastAsia="Times New Roman" w:hAnsi="Times New Roman" w:cs="Times New Roman"/>
          <w:b/>
          <w:sz w:val="24"/>
          <w:szCs w:val="24"/>
        </w:rPr>
      </w:pPr>
      <w:r w:rsidRPr="002968EE">
        <w:rPr>
          <w:rFonts w:ascii="Times New Roman" w:eastAsia="Times New Roman" w:hAnsi="Times New Roman" w:cs="Times New Roman"/>
          <w:b/>
          <w:sz w:val="24"/>
          <w:szCs w:val="24"/>
        </w:rPr>
        <w:t xml:space="preserve">Comparison of forecast </w:t>
      </w:r>
      <w:del w:id="121" w:author="Abby Lewis" w:date="2021-07-05T10:33:00Z">
        <w:r w:rsidRPr="002968EE" w:rsidDel="00776F34">
          <w:rPr>
            <w:rFonts w:ascii="Times New Roman" w:eastAsia="Times New Roman" w:hAnsi="Times New Roman" w:cs="Times New Roman"/>
            <w:b/>
            <w:sz w:val="24"/>
            <w:szCs w:val="24"/>
          </w:rPr>
          <w:delText xml:space="preserve">skill </w:delText>
        </w:r>
      </w:del>
      <w:ins w:id="122" w:author="Abby Lewis" w:date="2021-07-05T10:33:00Z">
        <w:r w:rsidR="00776F34">
          <w:rPr>
            <w:rFonts w:ascii="Times New Roman" w:eastAsia="Times New Roman" w:hAnsi="Times New Roman" w:cs="Times New Roman"/>
            <w:b/>
            <w:sz w:val="24"/>
            <w:szCs w:val="24"/>
          </w:rPr>
          <w:t>performance</w:t>
        </w:r>
        <w:r w:rsidR="00776F34" w:rsidRPr="002968EE">
          <w:rPr>
            <w:rFonts w:ascii="Times New Roman" w:eastAsia="Times New Roman" w:hAnsi="Times New Roman" w:cs="Times New Roman"/>
            <w:b/>
            <w:sz w:val="24"/>
            <w:szCs w:val="24"/>
          </w:rPr>
          <w:t xml:space="preserve"> </w:t>
        </w:r>
      </w:ins>
      <w:r w:rsidRPr="002968EE">
        <w:rPr>
          <w:rFonts w:ascii="Times New Roman" w:eastAsia="Times New Roman" w:hAnsi="Times New Roman" w:cs="Times New Roman"/>
          <w:b/>
          <w:sz w:val="24"/>
          <w:szCs w:val="24"/>
        </w:rPr>
        <w:t xml:space="preserve">across </w:t>
      </w:r>
      <w:del w:id="123" w:author="Abby Lewis" w:date="2021-07-05T09:57:00Z">
        <w:r w:rsidRPr="002968EE" w:rsidDel="002B56D2">
          <w:rPr>
            <w:rFonts w:ascii="Times New Roman" w:eastAsia="Times New Roman" w:hAnsi="Times New Roman" w:cs="Times New Roman"/>
            <w:b/>
            <w:sz w:val="24"/>
            <w:szCs w:val="24"/>
          </w:rPr>
          <w:delText xml:space="preserve">ecosystem </w:delText>
        </w:r>
      </w:del>
      <w:ins w:id="124" w:author="Abby Lewis" w:date="2021-07-05T10:12:00Z">
        <w:r w:rsidR="008954B5">
          <w:rPr>
            <w:rFonts w:ascii="Times New Roman" w:eastAsia="Times New Roman" w:hAnsi="Times New Roman" w:cs="Times New Roman"/>
            <w:b/>
            <w:sz w:val="24"/>
            <w:szCs w:val="24"/>
          </w:rPr>
          <w:t>scales and variables</w:t>
        </w:r>
      </w:ins>
      <w:del w:id="125" w:author="Abby Lewis" w:date="2021-07-05T10:12:00Z">
        <w:r w:rsidRPr="002968EE" w:rsidDel="008954B5">
          <w:rPr>
            <w:rFonts w:ascii="Times New Roman" w:eastAsia="Times New Roman" w:hAnsi="Times New Roman" w:cs="Times New Roman"/>
            <w:b/>
            <w:sz w:val="24"/>
            <w:szCs w:val="24"/>
          </w:rPr>
          <w:delText>and models</w:delText>
        </w:r>
      </w:del>
    </w:p>
    <w:p w14:paraId="00000047" w14:textId="12CA697C"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ab/>
        <w:t>To compare forecast performance across forecast variables, sites, and scales, it is necessary to identify a</w:t>
      </w:r>
      <w:ins w:id="126" w:author="Abby Lewis" w:date="2021-07-05T10:34:00Z">
        <w:r w:rsidR="00776F34">
          <w:rPr>
            <w:rFonts w:ascii="Times New Roman" w:eastAsia="Times New Roman" w:hAnsi="Times New Roman" w:cs="Times New Roman"/>
            <w:sz w:val="24"/>
            <w:szCs w:val="24"/>
            <w:highlight w:val="white"/>
          </w:rPr>
          <w:t xml:space="preserve">n evaluation </w:t>
        </w:r>
      </w:ins>
      <w:del w:id="127" w:author="Abby Lewis" w:date="2021-07-05T10:34:00Z">
        <w:r w:rsidRPr="002968EE" w:rsidDel="00776F34">
          <w:rPr>
            <w:rFonts w:ascii="Times New Roman" w:eastAsia="Times New Roman" w:hAnsi="Times New Roman" w:cs="Times New Roman"/>
            <w:sz w:val="24"/>
            <w:szCs w:val="24"/>
            <w:highlight w:val="white"/>
          </w:rPr>
          <w:delText xml:space="preserve"> skill </w:delText>
        </w:r>
      </w:del>
      <w:r w:rsidRPr="002968EE">
        <w:rPr>
          <w:rFonts w:ascii="Times New Roman" w:eastAsia="Times New Roman" w:hAnsi="Times New Roman" w:cs="Times New Roman"/>
          <w:sz w:val="24"/>
          <w:szCs w:val="24"/>
          <w:highlight w:val="white"/>
        </w:rPr>
        <w:t>metric that is not dependent on the units or range of the forecast variable. For reasons discussed below, we chose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as our metric of forecast performance in this analysis. Petchey et al. (2015) recommend using the length of time until a forecast performs no better than a relevant threshold value as one way of comparing between papers. However, this type of analysis would require that a threshold value be determined equitably for each forecast variable, which would be challenging across the numerous variables in our dataset. Performance of null models offers one objective way of determining these </w:t>
      </w:r>
      <w:r w:rsidRPr="002968EE">
        <w:rPr>
          <w:rFonts w:ascii="Times New Roman" w:eastAsia="Times New Roman" w:hAnsi="Times New Roman" w:cs="Times New Roman"/>
          <w:sz w:val="24"/>
          <w:szCs w:val="24"/>
          <w:highlight w:val="white"/>
        </w:rPr>
        <w:lastRenderedPageBreak/>
        <w:t xml:space="preserve">threshold values, but null models were not commonly reported in this dataset. Another means of comparing forecast performance would be to directly compare forecast </w:t>
      </w:r>
      <w:del w:id="128" w:author="Abby Lewis" w:date="2021-07-05T10:34:00Z">
        <w:r w:rsidRPr="002968EE" w:rsidDel="00776F34">
          <w:rPr>
            <w:rFonts w:ascii="Times New Roman" w:eastAsia="Times New Roman" w:hAnsi="Times New Roman" w:cs="Times New Roman"/>
            <w:sz w:val="24"/>
            <w:szCs w:val="24"/>
            <w:highlight w:val="white"/>
          </w:rPr>
          <w:delText xml:space="preserve">skill </w:delText>
        </w:r>
      </w:del>
      <w:ins w:id="129" w:author="Abby Lewis" w:date="2021-07-05T10:34:00Z">
        <w:r w:rsidR="00776F34">
          <w:rPr>
            <w:rFonts w:ascii="Times New Roman" w:eastAsia="Times New Roman" w:hAnsi="Times New Roman" w:cs="Times New Roman"/>
            <w:sz w:val="24"/>
            <w:szCs w:val="24"/>
            <w:highlight w:val="white"/>
          </w:rPr>
          <w:t>accuracy</w:t>
        </w:r>
        <w:r w:rsidR="00776F34" w:rsidRPr="002968EE">
          <w:rPr>
            <w:rFonts w:ascii="Times New Roman" w:eastAsia="Times New Roman" w:hAnsi="Times New Roman" w:cs="Times New Roman"/>
            <w:sz w:val="24"/>
            <w:szCs w:val="24"/>
            <w:highlight w:val="white"/>
          </w:rPr>
          <w:t xml:space="preserve"> </w:t>
        </w:r>
      </w:ins>
      <w:r w:rsidRPr="002968EE">
        <w:rPr>
          <w:rFonts w:ascii="Times New Roman" w:eastAsia="Times New Roman" w:hAnsi="Times New Roman" w:cs="Times New Roman"/>
          <w:sz w:val="24"/>
          <w:szCs w:val="24"/>
          <w:highlight w:val="white"/>
        </w:rPr>
        <w:t xml:space="preserve">using a standardized statistical score. Commonly used forecast </w:t>
      </w:r>
      <w:del w:id="130" w:author="Abby Lewis" w:date="2021-07-05T10:34:00Z">
        <w:r w:rsidRPr="002968EE" w:rsidDel="00776F34">
          <w:rPr>
            <w:rFonts w:ascii="Times New Roman" w:eastAsia="Times New Roman" w:hAnsi="Times New Roman" w:cs="Times New Roman"/>
            <w:sz w:val="24"/>
            <w:szCs w:val="24"/>
            <w:highlight w:val="white"/>
          </w:rPr>
          <w:delText xml:space="preserve">skill </w:delText>
        </w:r>
      </w:del>
      <w:ins w:id="131" w:author="Abby Lewis" w:date="2021-07-05T10:34:00Z">
        <w:r w:rsidR="00776F34">
          <w:rPr>
            <w:rFonts w:ascii="Times New Roman" w:eastAsia="Times New Roman" w:hAnsi="Times New Roman" w:cs="Times New Roman"/>
            <w:sz w:val="24"/>
            <w:szCs w:val="24"/>
            <w:highlight w:val="white"/>
          </w:rPr>
          <w:t>evaluation</w:t>
        </w:r>
        <w:r w:rsidR="00776F34" w:rsidRPr="002968EE">
          <w:rPr>
            <w:rFonts w:ascii="Times New Roman" w:eastAsia="Times New Roman" w:hAnsi="Times New Roman" w:cs="Times New Roman"/>
            <w:sz w:val="24"/>
            <w:szCs w:val="24"/>
            <w:highlight w:val="white"/>
          </w:rPr>
          <w:t xml:space="preserve"> </w:t>
        </w:r>
      </w:ins>
      <w:r w:rsidRPr="002968EE">
        <w:rPr>
          <w:rFonts w:ascii="Times New Roman" w:eastAsia="Times New Roman" w:hAnsi="Times New Roman" w:cs="Times New Roman"/>
          <w:sz w:val="24"/>
          <w:szCs w:val="24"/>
          <w:highlight w:val="white"/>
        </w:rPr>
        <w:t>metrics include root mean squared error (RMSE), mean absolute error (MAE), the coefficient of determination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and bias (Petchey et al. 2015,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2017a). To fully assess probabilistic forecasts, the continuous ranked probability score (CRPS) and ignorance can also be used (Roulston and Smith 2002, </w:t>
      </w:r>
      <w:proofErr w:type="spellStart"/>
      <w:r w:rsidRPr="002968EE">
        <w:rPr>
          <w:rFonts w:ascii="Times New Roman" w:eastAsia="Times New Roman" w:hAnsi="Times New Roman" w:cs="Times New Roman"/>
          <w:sz w:val="24"/>
          <w:szCs w:val="24"/>
          <w:highlight w:val="white"/>
        </w:rPr>
        <w:t>Gneiting</w:t>
      </w:r>
      <w:proofErr w:type="spellEnd"/>
      <w:r w:rsidRPr="002968EE">
        <w:rPr>
          <w:rFonts w:ascii="Times New Roman" w:eastAsia="Times New Roman" w:hAnsi="Times New Roman" w:cs="Times New Roman"/>
          <w:sz w:val="24"/>
          <w:szCs w:val="24"/>
          <w:highlight w:val="white"/>
        </w:rPr>
        <w:t xml:space="preserve"> et al. 2005). Among these, only R</w:t>
      </w:r>
      <w:r w:rsidRPr="002968EE">
        <w:rPr>
          <w:rFonts w:ascii="Times New Roman" w:eastAsia="Times New Roman" w:hAnsi="Times New Roman" w:cs="Times New Roman"/>
          <w:sz w:val="24"/>
          <w:szCs w:val="24"/>
          <w:highlight w:val="white"/>
          <w:vertAlign w:val="superscript"/>
        </w:rPr>
        <w:t xml:space="preserve">2 </w:t>
      </w:r>
      <w:r w:rsidRPr="002968EE">
        <w:rPr>
          <w:rFonts w:ascii="Times New Roman" w:eastAsia="Times New Roman" w:hAnsi="Times New Roman" w:cs="Times New Roman"/>
          <w:sz w:val="24"/>
          <w:szCs w:val="24"/>
          <w:highlight w:val="white"/>
        </w:rPr>
        <w:t>allows comparisons between forecasts that have different native units or forecasts for the same variable in very different ranges. Furthermore, more papers reported Pearson’s r or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(n = 56, 42%) than any other forecast performance metric in this dataset: for comparison, only 34% included RMSE and 20% included MAE. While the fact that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is </w:t>
      </w:r>
      <w:ins w:id="132" w:author="Abby Lewis" w:date="2021-06-06T19:20:00Z">
        <w:r w:rsidRPr="002968EE">
          <w:rPr>
            <w:rFonts w:ascii="Times New Roman" w:eastAsia="Times New Roman" w:hAnsi="Times New Roman" w:cs="Times New Roman"/>
            <w:sz w:val="24"/>
            <w:szCs w:val="24"/>
            <w:highlight w:val="white"/>
          </w:rPr>
          <w:t xml:space="preserve">typically </w:t>
        </w:r>
      </w:ins>
      <w:r w:rsidRPr="002968EE">
        <w:rPr>
          <w:rFonts w:ascii="Times New Roman" w:eastAsia="Times New Roman" w:hAnsi="Times New Roman" w:cs="Times New Roman"/>
          <w:sz w:val="24"/>
          <w:szCs w:val="24"/>
          <w:highlight w:val="white"/>
        </w:rPr>
        <w:t xml:space="preserve">bias-corrected makes it an imperfect metric of forecast performance, it remains widely reported and uniquely suited to inter-study comparisons. </w:t>
      </w:r>
    </w:p>
    <w:p w14:paraId="00000048" w14:textId="19058268"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ab/>
        <w:t>We recorded all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and Pearson's r data reported in papers in the dataset. Pearson’s r values were squared to yield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(following </w:t>
      </w:r>
      <w:proofErr w:type="spellStart"/>
      <w:r w:rsidRPr="002968EE">
        <w:rPr>
          <w:rFonts w:ascii="Times New Roman" w:eastAsia="Times New Roman" w:hAnsi="Times New Roman" w:cs="Times New Roman"/>
          <w:sz w:val="24"/>
          <w:szCs w:val="24"/>
          <w:highlight w:val="white"/>
        </w:rPr>
        <w:t>Rousso</w:t>
      </w:r>
      <w:proofErr w:type="spellEnd"/>
      <w:r w:rsidRPr="002968EE">
        <w:rPr>
          <w:rFonts w:ascii="Times New Roman" w:eastAsia="Times New Roman" w:hAnsi="Times New Roman" w:cs="Times New Roman"/>
          <w:sz w:val="24"/>
          <w:szCs w:val="24"/>
          <w:highlight w:val="white"/>
        </w:rPr>
        <w:t xml:space="preserve"> et al. 2020). </w:t>
      </w:r>
      <w:del w:id="133" w:author="Abby Lewis" w:date="2021-06-12T19:49:00Z">
        <w:r w:rsidRPr="002968EE">
          <w:rPr>
            <w:rFonts w:ascii="Times New Roman" w:eastAsia="Times New Roman" w:hAnsi="Times New Roman" w:cs="Times New Roman"/>
            <w:sz w:val="24"/>
            <w:szCs w:val="24"/>
            <w:highlight w:val="white"/>
          </w:rPr>
          <w:delText>Because a majority of papers that reported R</w:delText>
        </w:r>
        <w:r w:rsidRPr="002968EE">
          <w:rPr>
            <w:rFonts w:ascii="Times New Roman" w:eastAsia="Times New Roman" w:hAnsi="Times New Roman" w:cs="Times New Roman"/>
            <w:sz w:val="24"/>
            <w:szCs w:val="24"/>
            <w:highlight w:val="white"/>
            <w:vertAlign w:val="superscript"/>
          </w:rPr>
          <w:delText>2</w:delText>
        </w:r>
        <w:r w:rsidRPr="002968EE">
          <w:rPr>
            <w:rFonts w:ascii="Times New Roman" w:eastAsia="Times New Roman" w:hAnsi="Times New Roman" w:cs="Times New Roman"/>
            <w:sz w:val="24"/>
            <w:szCs w:val="24"/>
            <w:highlight w:val="white"/>
          </w:rPr>
          <w:delText xml:space="preserve"> data had forecast horizons between one and seven days (n = 35; 56%), we restricted our analysis to papers within this range of time horizons. </w:delText>
        </w:r>
      </w:del>
      <w:r w:rsidRPr="002968EE">
        <w:rPr>
          <w:rFonts w:ascii="Times New Roman" w:eastAsia="Times New Roman" w:hAnsi="Times New Roman" w:cs="Times New Roman"/>
          <w:sz w:val="24"/>
          <w:szCs w:val="24"/>
          <w:highlight w:val="white"/>
        </w:rPr>
        <w:t>We selected all forecast variables that had at least three papers</w:t>
      </w:r>
      <w:ins w:id="134" w:author="Abby Lewis" w:date="2021-06-12T19:56:00Z">
        <w:r w:rsidRPr="002968EE">
          <w:rPr>
            <w:rFonts w:ascii="Times New Roman" w:eastAsia="Times New Roman" w:hAnsi="Times New Roman" w:cs="Times New Roman"/>
            <w:sz w:val="24"/>
            <w:szCs w:val="24"/>
            <w:highlight w:val="white"/>
          </w:rPr>
          <w:t xml:space="preserve"> and three forecast horizons</w:t>
        </w:r>
      </w:ins>
      <w:r w:rsidRPr="002968EE">
        <w:rPr>
          <w:rFonts w:ascii="Times New Roman" w:eastAsia="Times New Roman" w:hAnsi="Times New Roman" w:cs="Times New Roman"/>
          <w:sz w:val="24"/>
          <w:szCs w:val="24"/>
          <w:highlight w:val="white"/>
        </w:rPr>
        <w:t xml:space="preserve"> represented</w:t>
      </w:r>
      <w:ins w:id="135" w:author="Abby Lewis" w:date="2021-06-12T19:58:00Z">
        <w:r w:rsidRPr="002968EE">
          <w:rPr>
            <w:rFonts w:ascii="Times New Roman" w:eastAsia="Times New Roman" w:hAnsi="Times New Roman" w:cs="Times New Roman"/>
            <w:sz w:val="24"/>
            <w:szCs w:val="24"/>
            <w:highlight w:val="white"/>
          </w:rPr>
          <w:t>,</w:t>
        </w:r>
      </w:ins>
      <w:del w:id="136" w:author="Abby Lewis" w:date="2021-06-12T19:58:00Z">
        <w:r w:rsidRPr="002968EE">
          <w:rPr>
            <w:rFonts w:ascii="Times New Roman" w:eastAsia="Times New Roman" w:hAnsi="Times New Roman" w:cs="Times New Roman"/>
            <w:sz w:val="24"/>
            <w:szCs w:val="24"/>
            <w:highlight w:val="white"/>
          </w:rPr>
          <w:delText xml:space="preserve"> over this interval and</w:delText>
        </w:r>
      </w:del>
      <w:ins w:id="137" w:author="Abby Lewis" w:date="2021-06-12T19:57:00Z">
        <w:r w:rsidRPr="002968EE">
          <w:rPr>
            <w:rFonts w:ascii="Times New Roman" w:eastAsia="Times New Roman" w:hAnsi="Times New Roman" w:cs="Times New Roman"/>
            <w:sz w:val="24"/>
            <w:szCs w:val="24"/>
            <w:highlight w:val="white"/>
          </w:rPr>
          <w:t xml:space="preserve"> and</w:t>
        </w:r>
      </w:ins>
      <w:r w:rsidRPr="002968EE">
        <w:rPr>
          <w:rFonts w:ascii="Times New Roman" w:eastAsia="Times New Roman" w:hAnsi="Times New Roman" w:cs="Times New Roman"/>
          <w:sz w:val="24"/>
          <w:szCs w:val="24"/>
          <w:highlight w:val="white"/>
        </w:rPr>
        <w:t xml:space="preserve"> </w:t>
      </w:r>
      <w:ins w:id="138" w:author="Abby Lewis" w:date="2021-06-12T20:00:00Z">
        <w:r w:rsidRPr="002968EE">
          <w:rPr>
            <w:rFonts w:ascii="Times New Roman" w:eastAsia="Times New Roman" w:hAnsi="Times New Roman" w:cs="Times New Roman"/>
            <w:sz w:val="24"/>
            <w:szCs w:val="24"/>
            <w:highlight w:val="white"/>
          </w:rPr>
          <w:t xml:space="preserve">we </w:t>
        </w:r>
      </w:ins>
      <w:r w:rsidRPr="002968EE">
        <w:rPr>
          <w:rFonts w:ascii="Times New Roman" w:eastAsia="Times New Roman" w:hAnsi="Times New Roman" w:cs="Times New Roman"/>
          <w:sz w:val="24"/>
          <w:szCs w:val="24"/>
          <w:highlight w:val="white"/>
        </w:rPr>
        <w:t>plotted forecast performance (in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as a function of forecast horizon for these variables. </w:t>
      </w:r>
      <w:ins w:id="139" w:author="Abby Lewis" w:date="2021-06-12T19:58:00Z">
        <w:r w:rsidRPr="002968EE">
          <w:rPr>
            <w:rFonts w:ascii="Times New Roman" w:eastAsia="Times New Roman" w:hAnsi="Times New Roman" w:cs="Times New Roman"/>
            <w:sz w:val="24"/>
            <w:szCs w:val="24"/>
            <w:highlight w:val="white"/>
          </w:rPr>
          <w:t xml:space="preserve">To allow comparability between variables, we limited the analysis to forecast horizons between one and seven days, which were reported for all variables selected. </w:t>
        </w:r>
      </w:ins>
      <w:r w:rsidRPr="002968EE">
        <w:rPr>
          <w:rFonts w:ascii="Times New Roman" w:eastAsia="Times New Roman" w:hAnsi="Times New Roman" w:cs="Times New Roman"/>
          <w:sz w:val="24"/>
          <w:szCs w:val="24"/>
          <w:highlight w:val="white"/>
        </w:rPr>
        <w:t>Because some papers reported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individually for each plot, site, or year and others reported one overall evaluation per model, we averaged all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across sites and years for forecasts that used the same model within each paper. </w:t>
      </w:r>
    </w:p>
    <w:p w14:paraId="00000049" w14:textId="14ACA954" w:rsidR="002E34FA" w:rsidRPr="002968EE" w:rsidRDefault="006727F5">
      <w:pPr>
        <w:tabs>
          <w:tab w:val="left" w:pos="720"/>
        </w:tabs>
        <w:spacing w:line="480" w:lineRule="auto"/>
        <w:rPr>
          <w:rFonts w:ascii="Times New Roman" w:eastAsia="Times New Roman" w:hAnsi="Times New Roman" w:cs="Times New Roman"/>
          <w:sz w:val="24"/>
          <w:szCs w:val="24"/>
          <w:highlight w:val="white"/>
        </w:rPr>
      </w:pPr>
      <w:bookmarkStart w:id="140" w:name="_heading=h.17dp8vu" w:colFirst="0" w:colLast="0"/>
      <w:bookmarkEnd w:id="140"/>
      <w:r w:rsidRPr="002968EE">
        <w:rPr>
          <w:rFonts w:ascii="Times New Roman" w:eastAsia="Times New Roman" w:hAnsi="Times New Roman" w:cs="Times New Roman"/>
          <w:sz w:val="24"/>
          <w:szCs w:val="24"/>
          <w:highlight w:val="white"/>
        </w:rPr>
        <w:tab/>
        <w:t>We used indicator variable analysis (Draper and Smith 1998) to compare the slope of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values over 1–7 day horizons among forecast variables by performing a 50% quantile regression </w:t>
      </w:r>
      <w:del w:id="141" w:author="Abby Lewis" w:date="2021-06-06T19:39:00Z">
        <w:r w:rsidRPr="002968EE">
          <w:rPr>
            <w:rFonts w:ascii="Times New Roman" w:eastAsia="Times New Roman" w:hAnsi="Times New Roman" w:cs="Times New Roman"/>
            <w:sz w:val="24"/>
            <w:szCs w:val="24"/>
            <w:highlight w:val="white"/>
          </w:rPr>
          <w:delText xml:space="preserve">predicting </w:delText>
        </w:r>
      </w:del>
      <w:ins w:id="142" w:author="Abby Lewis" w:date="2021-06-06T19:39:00Z">
        <w:r w:rsidRPr="002968EE">
          <w:rPr>
            <w:rFonts w:ascii="Times New Roman" w:eastAsia="Times New Roman" w:hAnsi="Times New Roman" w:cs="Times New Roman"/>
            <w:sz w:val="24"/>
            <w:szCs w:val="24"/>
            <w:highlight w:val="white"/>
          </w:rPr>
          <w:t xml:space="preserve">that predicted </w:t>
        </w:r>
      </w:ins>
      <w:r w:rsidRPr="002968EE">
        <w:rPr>
          <w:rFonts w:ascii="Times New Roman" w:eastAsia="Times New Roman" w:hAnsi="Times New Roman" w:cs="Times New Roman"/>
          <w:sz w:val="24"/>
          <w:szCs w:val="24"/>
          <w:highlight w:val="white"/>
        </w:rPr>
        <w:t>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based upon indicator (“dummy”) predictors for all forecast variables, as well as </w:t>
      </w:r>
      <w:r w:rsidRPr="002968EE">
        <w:rPr>
          <w:rFonts w:ascii="Times New Roman" w:eastAsia="Times New Roman" w:hAnsi="Times New Roman" w:cs="Times New Roman"/>
          <w:sz w:val="24"/>
          <w:szCs w:val="24"/>
          <w:highlight w:val="white"/>
        </w:rPr>
        <w:lastRenderedPageBreak/>
        <w:t xml:space="preserve">terms for the interaction between all forecast variables and forecast horizon. Quantile regression was </w:t>
      </w:r>
      <w:ins w:id="143" w:author="Abby Lewis" w:date="2021-06-06T19:34:00Z">
        <w:r w:rsidRPr="002968EE">
          <w:rPr>
            <w:rFonts w:ascii="Times New Roman" w:eastAsia="Times New Roman" w:hAnsi="Times New Roman" w:cs="Times New Roman"/>
            <w:sz w:val="24"/>
            <w:szCs w:val="24"/>
            <w:highlight w:val="white"/>
          </w:rPr>
          <w:t xml:space="preserve">used rather than standard linear regression to account for non-normal data distribution and heteroscedastic variance. The regression was </w:t>
        </w:r>
      </w:ins>
      <w:r w:rsidRPr="002968EE">
        <w:rPr>
          <w:rFonts w:ascii="Times New Roman" w:eastAsia="Times New Roman" w:hAnsi="Times New Roman" w:cs="Times New Roman"/>
          <w:sz w:val="24"/>
          <w:szCs w:val="24"/>
          <w:highlight w:val="white"/>
        </w:rPr>
        <w:t>performed using the package “</w:t>
      </w:r>
      <w:proofErr w:type="spellStart"/>
      <w:r w:rsidRPr="002968EE">
        <w:rPr>
          <w:rFonts w:ascii="Times New Roman" w:eastAsia="Times New Roman" w:hAnsi="Times New Roman" w:cs="Times New Roman"/>
          <w:sz w:val="24"/>
          <w:szCs w:val="24"/>
          <w:highlight w:val="white"/>
        </w:rPr>
        <w:t>quantreg</w:t>
      </w:r>
      <w:proofErr w:type="spellEnd"/>
      <w:r w:rsidRPr="002968EE">
        <w:rPr>
          <w:rFonts w:ascii="Times New Roman" w:eastAsia="Times New Roman" w:hAnsi="Times New Roman" w:cs="Times New Roman"/>
          <w:sz w:val="24"/>
          <w:szCs w:val="24"/>
          <w:highlight w:val="white"/>
        </w:rPr>
        <w:t>” in R (</w:t>
      </w:r>
      <w:proofErr w:type="spellStart"/>
      <w:r w:rsidRPr="002968EE">
        <w:rPr>
          <w:rFonts w:ascii="Times New Roman" w:eastAsia="Times New Roman" w:hAnsi="Times New Roman" w:cs="Times New Roman"/>
          <w:sz w:val="24"/>
          <w:szCs w:val="24"/>
          <w:highlight w:val="white"/>
        </w:rPr>
        <w:t>Koenker</w:t>
      </w:r>
      <w:proofErr w:type="spellEnd"/>
      <w:r w:rsidRPr="002968EE">
        <w:rPr>
          <w:rFonts w:ascii="Times New Roman" w:eastAsia="Times New Roman" w:hAnsi="Times New Roman" w:cs="Times New Roman"/>
          <w:sz w:val="24"/>
          <w:szCs w:val="24"/>
          <w:highlight w:val="white"/>
        </w:rPr>
        <w:t xml:space="preserve"> et al. 2021). Indicator analysis compares the slope and intercept of the first indicator (“reference” indicator) to all subsequent indicators (Draper and Smith 1998). In this case, chlorophyll was used as the reference indicator to enable comparisons between phytoplankton and chlorophyll, two closely related forecast variables. We analyzed which terms were significant in the model to determine how patterns in forecast performance over time differed among forecast variables: significance was determined using the “wild” bootstrapping method to account for heteroskedasticity (Feng et al. 2011). </w:t>
      </w:r>
    </w:p>
    <w:p w14:paraId="0000004A" w14:textId="77777777" w:rsidR="002E34FA" w:rsidRPr="002968EE" w:rsidRDefault="002E34FA">
      <w:pPr>
        <w:tabs>
          <w:tab w:val="left" w:pos="720"/>
        </w:tabs>
        <w:spacing w:line="480" w:lineRule="auto"/>
        <w:rPr>
          <w:rFonts w:ascii="Times New Roman" w:eastAsia="Times New Roman" w:hAnsi="Times New Roman" w:cs="Times New Roman"/>
          <w:sz w:val="24"/>
          <w:szCs w:val="24"/>
          <w:highlight w:val="white"/>
        </w:rPr>
      </w:pPr>
    </w:p>
    <w:p w14:paraId="0000004B" w14:textId="77777777" w:rsidR="002E34FA" w:rsidRPr="002968EE" w:rsidRDefault="006727F5">
      <w:pPr>
        <w:spacing w:line="480" w:lineRule="auto"/>
        <w:rPr>
          <w:rFonts w:ascii="Times New Roman" w:eastAsia="Times New Roman" w:hAnsi="Times New Roman" w:cs="Times New Roman"/>
          <w:sz w:val="24"/>
          <w:szCs w:val="24"/>
        </w:rPr>
      </w:pPr>
      <w:bookmarkStart w:id="144" w:name="_heading=h.3rdcrjn" w:colFirst="0" w:colLast="0"/>
      <w:bookmarkEnd w:id="144"/>
      <w:r w:rsidRPr="002968EE">
        <w:rPr>
          <w:rFonts w:ascii="Times New Roman" w:eastAsia="Times New Roman" w:hAnsi="Times New Roman" w:cs="Times New Roman"/>
          <w:sz w:val="24"/>
          <w:szCs w:val="24"/>
        </w:rPr>
        <w:t>RESULTS</w:t>
      </w:r>
    </w:p>
    <w:p w14:paraId="0000004C" w14:textId="77777777" w:rsidR="002E34FA" w:rsidRPr="002968EE" w:rsidRDefault="006727F5">
      <w:pPr>
        <w:spacing w:line="48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rPr>
        <w:t>Dataset description</w:t>
      </w:r>
    </w:p>
    <w:p w14:paraId="0000004D" w14:textId="52B2D2DB"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ab/>
        <w:t xml:space="preserve">The number of ecological forecasts published each year has increased substantially over time: more papers were published in the last seven years of the dataset (2014–2020) than in the first 82 years (1932–2013; Fig. 2). Forecast sites for these papers were located on all seven continents (Fig 3a). The majority of forecast sites were located in the northern hemisphere (n = 211, 91%), especially the United States, China, and Western Europe (Fig. 3a). The geographic scale of the forecasts was most often either point (n = 66, 37%), or regional (n = 66, 37%; Fig. 3b). </w:t>
      </w:r>
    </w:p>
    <w:p w14:paraId="0000004E"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More forecasts predicted organismal (population and community) variables than biogeochemical variables. Very few papers included forecasts for both biogeochemical and organismal focal variables (organismal: n = 146, 82%; biogeochemical: n = 43, 24%; both: n = </w:t>
      </w:r>
      <w:r w:rsidRPr="002968EE">
        <w:rPr>
          <w:rFonts w:ascii="Times New Roman" w:eastAsia="Times New Roman" w:hAnsi="Times New Roman" w:cs="Times New Roman"/>
          <w:sz w:val="24"/>
          <w:szCs w:val="24"/>
        </w:rPr>
        <w:lastRenderedPageBreak/>
        <w:t>11, 6%; Fig. 3c). The majority of papers predicted ecological processes in either marine (n = 49, 28%), freshwater (n = 41, 23%), or agricultural (n = 34, 19%) ecosystems (Fig. 3). In particular, many papers predicted fish taxa (n = 25), phytoplankton taxa (n = 20), chlorophyll (n = 14), evapotranspiration (n = 14), pollen (n = 10), and crop yield (n = 9).</w:t>
      </w:r>
    </w:p>
    <w:p w14:paraId="0000004F"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Papers in this dataset included forecasts at a wide range of forecast horizons and were developed using diverse time steps, forecast horizons, and datasets. Among the forecasts surveyed in this analysis, 75% of papers predicted within one year into the future (n = 130; Fig. 4). In particular, many papers either predicted 2–7 days into the future on a daily time step (n = 39, 23% of all papers) or one year into the future on a yearly time step (n = 30, 17%; Fig. 4). The median temporal duration of data used to create a forecasting paper (summed over model development, training, evaluation, etc.) was 15 years (min. = 17 days, mean = 19.2 years, max. = 145 years; Fig. 5), and 60% of papers (n = 107) used more than 10 years of data in the forecast paper.</w:t>
      </w:r>
    </w:p>
    <w:p w14:paraId="00000050" w14:textId="77777777" w:rsidR="002E34FA" w:rsidRPr="002968EE" w:rsidRDefault="006727F5">
      <w:pPr>
        <w:spacing w:line="480" w:lineRule="auto"/>
        <w:ind w:firstLine="720"/>
        <w:rPr>
          <w:rFonts w:ascii="Times New Roman" w:eastAsia="Times New Roman" w:hAnsi="Times New Roman" w:cs="Times New Roman"/>
          <w:sz w:val="24"/>
          <w:szCs w:val="24"/>
        </w:rPr>
      </w:pPr>
      <w:bookmarkStart w:id="145" w:name="_heading=h.26in1rg" w:colFirst="0" w:colLast="0"/>
      <w:bookmarkEnd w:id="145"/>
      <w:r w:rsidRPr="002968EE">
        <w:rPr>
          <w:rFonts w:ascii="Times New Roman" w:eastAsia="Times New Roman" w:hAnsi="Times New Roman" w:cs="Times New Roman"/>
          <w:sz w:val="24"/>
          <w:szCs w:val="24"/>
        </w:rPr>
        <w:t xml:space="preserve">The 178 papers included in this analysis were published in 114 unique journals and conference proceedings (103 journals, 11 conferences). The journal with the greatest number of papers represented in the dataset was </w:t>
      </w:r>
      <w:r w:rsidRPr="002968EE">
        <w:rPr>
          <w:rFonts w:ascii="Times New Roman" w:eastAsia="Times New Roman" w:hAnsi="Times New Roman" w:cs="Times New Roman"/>
          <w:i/>
          <w:sz w:val="24"/>
          <w:szCs w:val="24"/>
        </w:rPr>
        <w:t>Ecological Applications</w:t>
      </w:r>
      <w:r w:rsidRPr="002968EE">
        <w:rPr>
          <w:rFonts w:ascii="Times New Roman" w:eastAsia="Times New Roman" w:hAnsi="Times New Roman" w:cs="Times New Roman"/>
          <w:sz w:val="24"/>
          <w:szCs w:val="24"/>
        </w:rPr>
        <w:t>, which published a total of 14 near-term ecological forecasting papers.</w:t>
      </w:r>
    </w:p>
    <w:p w14:paraId="00000051" w14:textId="77777777" w:rsidR="002E34FA" w:rsidRPr="002968EE" w:rsidRDefault="002E34FA">
      <w:pPr>
        <w:spacing w:line="480" w:lineRule="auto"/>
        <w:ind w:firstLine="720"/>
        <w:rPr>
          <w:rFonts w:ascii="Times New Roman" w:eastAsia="Times New Roman" w:hAnsi="Times New Roman" w:cs="Times New Roman"/>
          <w:sz w:val="24"/>
          <w:szCs w:val="24"/>
        </w:rPr>
      </w:pPr>
    </w:p>
    <w:p w14:paraId="00000052" w14:textId="77777777" w:rsidR="002E34FA" w:rsidRPr="002968EE" w:rsidRDefault="006727F5">
      <w:pPr>
        <w:spacing w:line="48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rPr>
        <w:t>Adoption of proposed best practices is low but increasing over time</w:t>
      </w:r>
    </w:p>
    <w:p w14:paraId="00000053" w14:textId="14D712BF"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Overall rates of proposed best practice use are low but may be increasing. On average, papers used </w:t>
      </w:r>
      <w:del w:id="146" w:author="Abby Lewis" w:date="2021-07-05T20:17:00Z">
        <w:r w:rsidRPr="002968EE" w:rsidDel="00366DF4">
          <w:rPr>
            <w:rFonts w:ascii="Times New Roman" w:eastAsia="Times New Roman" w:hAnsi="Times New Roman" w:cs="Times New Roman"/>
            <w:sz w:val="24"/>
            <w:szCs w:val="24"/>
          </w:rPr>
          <w:delText xml:space="preserve">two </w:delText>
        </w:r>
      </w:del>
      <w:ins w:id="147" w:author="Abby Lewis" w:date="2021-07-05T20:17:00Z">
        <w:r w:rsidR="00366DF4">
          <w:rPr>
            <w:rFonts w:ascii="Times New Roman" w:eastAsia="Times New Roman" w:hAnsi="Times New Roman" w:cs="Times New Roman"/>
            <w:sz w:val="24"/>
            <w:szCs w:val="24"/>
          </w:rPr>
          <w:t>three</w:t>
        </w:r>
        <w:r w:rsidR="00366DF4"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 xml:space="preserve">of the proposed best practices (median and mode = </w:t>
      </w:r>
      <w:ins w:id="148" w:author="Abby Lewis" w:date="2021-07-05T20:17:00Z">
        <w:r w:rsidR="00366DF4">
          <w:rPr>
            <w:rFonts w:ascii="Times New Roman" w:eastAsia="Times New Roman" w:hAnsi="Times New Roman" w:cs="Times New Roman"/>
            <w:sz w:val="24"/>
            <w:szCs w:val="24"/>
          </w:rPr>
          <w:t>3</w:t>
        </w:r>
      </w:ins>
      <w:del w:id="149" w:author="Abby Lewis" w:date="2021-07-05T20:17:00Z">
        <w:r w:rsidRPr="002968EE" w:rsidDel="00366DF4">
          <w:rPr>
            <w:rFonts w:ascii="Times New Roman" w:eastAsia="Times New Roman" w:hAnsi="Times New Roman" w:cs="Times New Roman"/>
            <w:sz w:val="24"/>
            <w:szCs w:val="24"/>
          </w:rPr>
          <w:delText>2</w:delText>
        </w:r>
      </w:del>
      <w:r w:rsidRPr="002968EE">
        <w:rPr>
          <w:rFonts w:ascii="Times New Roman" w:eastAsia="Times New Roman" w:hAnsi="Times New Roman" w:cs="Times New Roman"/>
          <w:sz w:val="24"/>
          <w:szCs w:val="24"/>
        </w:rPr>
        <w:t>, mean = 2.</w:t>
      </w:r>
      <w:ins w:id="150" w:author="Abby Lewis" w:date="2021-07-05T20:17:00Z">
        <w:r w:rsidR="00366DF4">
          <w:rPr>
            <w:rFonts w:ascii="Times New Roman" w:eastAsia="Times New Roman" w:hAnsi="Times New Roman" w:cs="Times New Roman"/>
            <w:sz w:val="24"/>
            <w:szCs w:val="24"/>
          </w:rPr>
          <w:t>83</w:t>
        </w:r>
      </w:ins>
      <w:del w:id="151" w:author="Abby Lewis" w:date="2021-07-05T20:17:00Z">
        <w:r w:rsidRPr="002968EE" w:rsidDel="00366DF4">
          <w:rPr>
            <w:rFonts w:ascii="Times New Roman" w:eastAsia="Times New Roman" w:hAnsi="Times New Roman" w:cs="Times New Roman"/>
            <w:sz w:val="24"/>
            <w:szCs w:val="24"/>
          </w:rPr>
          <w:delText>37</w:delText>
        </w:r>
      </w:del>
      <w:r w:rsidRPr="002968EE">
        <w:rPr>
          <w:rFonts w:ascii="Times New Roman" w:eastAsia="Times New Roman" w:hAnsi="Times New Roman" w:cs="Times New Roman"/>
          <w:sz w:val="24"/>
          <w:szCs w:val="24"/>
        </w:rPr>
        <w:t>), but there was considerable variation:</w:t>
      </w:r>
      <w:ins w:id="152" w:author="Abby Lewis" w:date="2021-07-05T20:17:00Z">
        <w:r w:rsidR="00A31CBE">
          <w:rPr>
            <w:rFonts w:ascii="Times New Roman" w:eastAsia="Times New Roman" w:hAnsi="Times New Roman" w:cs="Times New Roman"/>
            <w:sz w:val="24"/>
            <w:szCs w:val="24"/>
          </w:rPr>
          <w:t xml:space="preserve"> seven</w:t>
        </w:r>
      </w:ins>
      <w:del w:id="153" w:author="Abby Lewis" w:date="2021-07-05T20:17:00Z">
        <w:r w:rsidRPr="002968EE" w:rsidDel="00A31CBE">
          <w:rPr>
            <w:rFonts w:ascii="Times New Roman" w:eastAsia="Times New Roman" w:hAnsi="Times New Roman" w:cs="Times New Roman"/>
            <w:sz w:val="24"/>
            <w:szCs w:val="24"/>
          </w:rPr>
          <w:delText xml:space="preserve"> 1</w:delText>
        </w:r>
      </w:del>
      <w:del w:id="154" w:author="Abby Lewis" w:date="2021-06-20T18:55:00Z">
        <w:r w:rsidRPr="002968EE">
          <w:rPr>
            <w:rFonts w:ascii="Times New Roman" w:eastAsia="Times New Roman" w:hAnsi="Times New Roman" w:cs="Times New Roman"/>
            <w:sz w:val="24"/>
            <w:szCs w:val="24"/>
          </w:rPr>
          <w:delText>2</w:delText>
        </w:r>
      </w:del>
      <w:r w:rsidRPr="002968EE">
        <w:rPr>
          <w:rFonts w:ascii="Times New Roman" w:eastAsia="Times New Roman" w:hAnsi="Times New Roman" w:cs="Times New Roman"/>
          <w:sz w:val="24"/>
          <w:szCs w:val="24"/>
        </w:rPr>
        <w:t xml:space="preserve"> papers did not use any of the best practices, and one paper used </w:t>
      </w:r>
      <w:ins w:id="155" w:author="Abby Lewis" w:date="2021-07-05T20:15:00Z">
        <w:r w:rsidR="00A31CBE">
          <w:rPr>
            <w:rFonts w:ascii="Times New Roman" w:eastAsia="Times New Roman" w:hAnsi="Times New Roman" w:cs="Times New Roman"/>
            <w:sz w:val="24"/>
            <w:szCs w:val="24"/>
          </w:rPr>
          <w:t>eight</w:t>
        </w:r>
      </w:ins>
      <w:del w:id="156" w:author="Abby Lewis" w:date="2021-07-05T20:15:00Z">
        <w:r w:rsidRPr="002968EE" w:rsidDel="00A31CBE">
          <w:rPr>
            <w:rFonts w:ascii="Times New Roman" w:eastAsia="Times New Roman" w:hAnsi="Times New Roman" w:cs="Times New Roman"/>
            <w:sz w:val="24"/>
            <w:szCs w:val="24"/>
          </w:rPr>
          <w:delText>s</w:delText>
        </w:r>
      </w:del>
      <w:del w:id="157" w:author="Abby Lewis" w:date="2021-07-05T20:14:00Z">
        <w:r w:rsidRPr="002968EE" w:rsidDel="00A31CBE">
          <w:rPr>
            <w:rFonts w:ascii="Times New Roman" w:eastAsia="Times New Roman" w:hAnsi="Times New Roman" w:cs="Times New Roman"/>
            <w:sz w:val="24"/>
            <w:szCs w:val="24"/>
          </w:rPr>
          <w:delText>even</w:delText>
        </w:r>
      </w:del>
      <w:r w:rsidRPr="002968EE">
        <w:rPr>
          <w:rFonts w:ascii="Times New Roman" w:eastAsia="Times New Roman" w:hAnsi="Times New Roman" w:cs="Times New Roman"/>
          <w:sz w:val="24"/>
          <w:szCs w:val="24"/>
        </w:rPr>
        <w:t xml:space="preserve"> of the best practices. The </w:t>
      </w:r>
      <w:del w:id="158" w:author="Abby Lewis" w:date="2021-06-20T18:57:00Z">
        <w:r w:rsidRPr="002968EE">
          <w:rPr>
            <w:rFonts w:ascii="Times New Roman" w:eastAsia="Times New Roman" w:hAnsi="Times New Roman" w:cs="Times New Roman"/>
            <w:sz w:val="24"/>
            <w:szCs w:val="24"/>
          </w:rPr>
          <w:delText>probability that a paper would use a best practice in the year 2020 (as calculated by logistic regression)</w:delText>
        </w:r>
      </w:del>
      <w:ins w:id="159" w:author="Abby Lewis" w:date="2021-06-20T18:57:00Z">
        <w:r w:rsidRPr="002968EE">
          <w:rPr>
            <w:rFonts w:ascii="Times New Roman" w:eastAsia="Times New Roman" w:hAnsi="Times New Roman" w:cs="Times New Roman"/>
            <w:sz w:val="24"/>
            <w:szCs w:val="24"/>
          </w:rPr>
          <w:t>percentage of papers that demonstrate a given best practice</w:t>
        </w:r>
      </w:ins>
      <w:r w:rsidRPr="002968EE">
        <w:rPr>
          <w:rFonts w:ascii="Times New Roman" w:eastAsia="Times New Roman" w:hAnsi="Times New Roman" w:cs="Times New Roman"/>
          <w:sz w:val="24"/>
          <w:szCs w:val="24"/>
        </w:rPr>
        <w:t xml:space="preserve"> </w:t>
      </w:r>
      <w:r w:rsidRPr="002968EE">
        <w:rPr>
          <w:rFonts w:ascii="Times New Roman" w:eastAsia="Times New Roman" w:hAnsi="Times New Roman" w:cs="Times New Roman"/>
          <w:sz w:val="24"/>
          <w:szCs w:val="24"/>
        </w:rPr>
        <w:lastRenderedPageBreak/>
        <w:t>did not exceed 50% for any practice except “</w:t>
      </w:r>
      <w:del w:id="160" w:author="Abby Lewis" w:date="2021-07-05T10:28:00Z">
        <w:r w:rsidRPr="002968EE" w:rsidDel="006215B4">
          <w:rPr>
            <w:rFonts w:ascii="Times New Roman" w:eastAsia="Times New Roman" w:hAnsi="Times New Roman" w:cs="Times New Roman"/>
            <w:sz w:val="24"/>
            <w:szCs w:val="24"/>
          </w:rPr>
          <w:delText>Assess and r</w:delText>
        </w:r>
      </w:del>
      <w:ins w:id="161" w:author="Abby Lewis" w:date="2021-07-05T10:28:00Z">
        <w:r w:rsidR="006215B4">
          <w:rPr>
            <w:rFonts w:ascii="Times New Roman" w:eastAsia="Times New Roman" w:hAnsi="Times New Roman" w:cs="Times New Roman"/>
            <w:sz w:val="24"/>
            <w:szCs w:val="24"/>
          </w:rPr>
          <w:t>R</w:t>
        </w:r>
      </w:ins>
      <w:r w:rsidRPr="002968EE">
        <w:rPr>
          <w:rFonts w:ascii="Times New Roman" w:eastAsia="Times New Roman" w:hAnsi="Times New Roman" w:cs="Times New Roman"/>
          <w:sz w:val="24"/>
          <w:szCs w:val="24"/>
        </w:rPr>
        <w:t xml:space="preserve">eport forecast </w:t>
      </w:r>
      <w:ins w:id="162" w:author="Abby Lewis" w:date="2021-07-05T10:28:00Z">
        <w:r w:rsidR="006215B4">
          <w:rPr>
            <w:rFonts w:ascii="Times New Roman" w:eastAsia="Times New Roman" w:hAnsi="Times New Roman" w:cs="Times New Roman"/>
            <w:sz w:val="24"/>
            <w:szCs w:val="24"/>
          </w:rPr>
          <w:t>accuracy</w:t>
        </w:r>
      </w:ins>
      <w:del w:id="163" w:author="Abby Lewis" w:date="2021-07-05T10:28:00Z">
        <w:r w:rsidRPr="002968EE" w:rsidDel="006215B4">
          <w:rPr>
            <w:rFonts w:ascii="Times New Roman" w:eastAsia="Times New Roman" w:hAnsi="Times New Roman" w:cs="Times New Roman"/>
            <w:sz w:val="24"/>
            <w:szCs w:val="24"/>
          </w:rPr>
          <w:delText>skill</w:delText>
        </w:r>
      </w:del>
      <w:r w:rsidRPr="002968EE">
        <w:rPr>
          <w:rFonts w:ascii="Times New Roman" w:eastAsia="Times New Roman" w:hAnsi="Times New Roman" w:cs="Times New Roman"/>
          <w:sz w:val="24"/>
          <w:szCs w:val="24"/>
        </w:rPr>
        <w:t xml:space="preserve">” (Fig. 6). All but one </w:t>
      </w:r>
      <w:ins w:id="164" w:author="Abby Lewis" w:date="2021-06-06T17:19:00Z">
        <w:r w:rsidRPr="002968EE">
          <w:rPr>
            <w:rFonts w:ascii="Times New Roman" w:eastAsia="Times New Roman" w:hAnsi="Times New Roman" w:cs="Times New Roman"/>
            <w:sz w:val="24"/>
            <w:szCs w:val="24"/>
          </w:rPr>
          <w:t xml:space="preserve">(“Use null model comparisons”) </w:t>
        </w:r>
      </w:ins>
      <w:r w:rsidRPr="002968EE">
        <w:rPr>
          <w:rFonts w:ascii="Times New Roman" w:eastAsia="Times New Roman" w:hAnsi="Times New Roman" w:cs="Times New Roman"/>
          <w:sz w:val="24"/>
          <w:szCs w:val="24"/>
        </w:rPr>
        <w:t xml:space="preserve">of our proposed best practices have been increasingly adopted over time. However, the increase in adoption with time was only statistically significant (p &lt; 0.05) for three practices: “Automate forecasting workflows,” “Archive forecasts,” and “Make data available” (Fig. 6; Table 1). </w:t>
      </w:r>
    </w:p>
    <w:p w14:paraId="00000054" w14:textId="6A11A0B7" w:rsidR="002E34FA" w:rsidRPr="002968EE" w:rsidRDefault="006727F5" w:rsidP="003E0283">
      <w:pPr>
        <w:spacing w:line="480" w:lineRule="auto"/>
        <w:ind w:firstLine="720"/>
        <w:rPr>
          <w:rFonts w:ascii="Times New Roman" w:eastAsia="Times New Roman" w:hAnsi="Times New Roman" w:cs="Times New Roman"/>
          <w:sz w:val="24"/>
          <w:szCs w:val="24"/>
        </w:rPr>
      </w:pPr>
      <w:del w:id="165" w:author="Abby Lewis" w:date="2021-06-14T15:07:00Z">
        <w:r w:rsidRPr="002968EE">
          <w:rPr>
            <w:rFonts w:ascii="Times New Roman" w:eastAsia="Times New Roman" w:hAnsi="Times New Roman" w:cs="Times New Roman"/>
            <w:sz w:val="24"/>
            <w:szCs w:val="24"/>
          </w:rPr>
          <w:delText xml:space="preserve">Both of the </w:delText>
        </w:r>
        <w:r w:rsidRPr="002968EE">
          <w:rPr>
            <w:rFonts w:ascii="Times New Roman" w:eastAsia="Times New Roman" w:hAnsi="Times New Roman" w:cs="Times New Roman"/>
            <w:i/>
            <w:sz w:val="24"/>
            <w:szCs w:val="24"/>
          </w:rPr>
          <w:delText>Forecast Requirement</w:delText>
        </w:r>
        <w:r w:rsidRPr="002968EE">
          <w:rPr>
            <w:rFonts w:ascii="Times New Roman" w:eastAsia="Times New Roman" w:hAnsi="Times New Roman" w:cs="Times New Roman"/>
            <w:sz w:val="24"/>
            <w:szCs w:val="24"/>
          </w:rPr>
          <w:delText xml:space="preserve"> best practices (“Include uncertainty” and “Assess and report forecast skill”) show a positive trend in adoption, though neither had a statistically significant relationship with publication year (Fig. 6; Table 1). Overall</w:delText>
        </w:r>
      </w:del>
      <w:ins w:id="166" w:author="Abby Lewis" w:date="2021-06-14T15:07:00Z">
        <w:r w:rsidRPr="002968EE">
          <w:rPr>
            <w:rFonts w:ascii="Times New Roman" w:eastAsia="Times New Roman" w:hAnsi="Times New Roman" w:cs="Times New Roman"/>
            <w:sz w:val="24"/>
            <w:szCs w:val="24"/>
          </w:rPr>
          <w:t xml:space="preserve">Of the </w:t>
        </w:r>
        <w:r w:rsidRPr="002968EE">
          <w:rPr>
            <w:rFonts w:ascii="Times New Roman" w:eastAsia="Times New Roman" w:hAnsi="Times New Roman" w:cs="Times New Roman"/>
            <w:i/>
            <w:sz w:val="24"/>
            <w:szCs w:val="24"/>
          </w:rPr>
          <w:t>Forecast Requirement</w:t>
        </w:r>
        <w:r w:rsidRPr="002968EE">
          <w:rPr>
            <w:rFonts w:ascii="Times New Roman" w:eastAsia="Times New Roman" w:hAnsi="Times New Roman" w:cs="Times New Roman"/>
            <w:sz w:val="24"/>
            <w:szCs w:val="24"/>
          </w:rPr>
          <w:t xml:space="preserve"> best practices</w:t>
        </w:r>
      </w:ins>
      <w:r w:rsidRPr="002968EE">
        <w:rPr>
          <w:rFonts w:ascii="Times New Roman" w:eastAsia="Times New Roman" w:hAnsi="Times New Roman" w:cs="Times New Roman"/>
          <w:sz w:val="24"/>
          <w:szCs w:val="24"/>
        </w:rPr>
        <w:t>, “Include uncertainty” was demonstrated in 45% of papers and “</w:t>
      </w:r>
      <w:del w:id="167" w:author="Abby Lewis" w:date="2021-07-05T10:28:00Z">
        <w:r w:rsidRPr="002968EE" w:rsidDel="006215B4">
          <w:rPr>
            <w:rFonts w:ascii="Times New Roman" w:eastAsia="Times New Roman" w:hAnsi="Times New Roman" w:cs="Times New Roman"/>
            <w:sz w:val="24"/>
            <w:szCs w:val="24"/>
          </w:rPr>
          <w:delText>Assess and r</w:delText>
        </w:r>
      </w:del>
      <w:ins w:id="168" w:author="Abby Lewis" w:date="2021-07-05T10:28:00Z">
        <w:r w:rsidR="006215B4">
          <w:rPr>
            <w:rFonts w:ascii="Times New Roman" w:eastAsia="Times New Roman" w:hAnsi="Times New Roman" w:cs="Times New Roman"/>
            <w:sz w:val="24"/>
            <w:szCs w:val="24"/>
          </w:rPr>
          <w:t>R</w:t>
        </w:r>
      </w:ins>
      <w:r w:rsidRPr="002968EE">
        <w:rPr>
          <w:rFonts w:ascii="Times New Roman" w:eastAsia="Times New Roman" w:hAnsi="Times New Roman" w:cs="Times New Roman"/>
          <w:sz w:val="24"/>
          <w:szCs w:val="24"/>
        </w:rPr>
        <w:t xml:space="preserve">eport forecast </w:t>
      </w:r>
      <w:ins w:id="169" w:author="Abby Lewis" w:date="2021-07-05T10:29:00Z">
        <w:r w:rsidR="006215B4">
          <w:rPr>
            <w:rFonts w:ascii="Times New Roman" w:eastAsia="Times New Roman" w:hAnsi="Times New Roman" w:cs="Times New Roman"/>
            <w:sz w:val="24"/>
            <w:szCs w:val="24"/>
          </w:rPr>
          <w:t>accuracy</w:t>
        </w:r>
      </w:ins>
      <w:del w:id="170" w:author="Abby Lewis" w:date="2021-07-05T10:29:00Z">
        <w:r w:rsidRPr="002968EE" w:rsidDel="006215B4">
          <w:rPr>
            <w:rFonts w:ascii="Times New Roman" w:eastAsia="Times New Roman" w:hAnsi="Times New Roman" w:cs="Times New Roman"/>
            <w:sz w:val="24"/>
            <w:szCs w:val="24"/>
          </w:rPr>
          <w:delText>skill</w:delText>
        </w:r>
      </w:del>
      <w:r w:rsidRPr="002968EE">
        <w:rPr>
          <w:rFonts w:ascii="Times New Roman" w:eastAsia="Times New Roman" w:hAnsi="Times New Roman" w:cs="Times New Roman"/>
          <w:sz w:val="24"/>
          <w:szCs w:val="24"/>
        </w:rPr>
        <w:t xml:space="preserve">” was demonstrated in 75% of papers. </w:t>
      </w:r>
      <w:ins w:id="171" w:author="Abby Lewis" w:date="2021-06-14T15:07:00Z">
        <w:r w:rsidRPr="002968EE">
          <w:rPr>
            <w:rFonts w:ascii="Times New Roman" w:eastAsia="Times New Roman" w:hAnsi="Times New Roman" w:cs="Times New Roman"/>
            <w:sz w:val="24"/>
            <w:szCs w:val="24"/>
          </w:rPr>
          <w:t xml:space="preserve">Both of the </w:t>
        </w:r>
        <w:r w:rsidRPr="002968EE">
          <w:rPr>
            <w:rFonts w:ascii="Times New Roman" w:eastAsia="Times New Roman" w:hAnsi="Times New Roman" w:cs="Times New Roman"/>
            <w:i/>
            <w:sz w:val="24"/>
            <w:szCs w:val="24"/>
          </w:rPr>
          <w:t>Forecast Requirement</w:t>
        </w:r>
        <w:r w:rsidRPr="002968EE">
          <w:rPr>
            <w:rFonts w:ascii="Times New Roman" w:eastAsia="Times New Roman" w:hAnsi="Times New Roman" w:cs="Times New Roman"/>
            <w:sz w:val="24"/>
            <w:szCs w:val="24"/>
          </w:rPr>
          <w:t xml:space="preserve"> best practices </w:t>
        </w:r>
        <w:del w:id="172" w:author="Abby Lewis" w:date="2021-06-14T15:07:00Z">
          <w:r w:rsidRPr="002968EE">
            <w:rPr>
              <w:rFonts w:ascii="Times New Roman" w:eastAsia="Times New Roman" w:hAnsi="Times New Roman" w:cs="Times New Roman"/>
              <w:sz w:val="24"/>
              <w:szCs w:val="24"/>
            </w:rPr>
            <w:delText xml:space="preserve">(“Include uncertainty” and “Assess and report forecast skill”) </w:delText>
          </w:r>
        </w:del>
        <w:r w:rsidRPr="002968EE">
          <w:rPr>
            <w:rFonts w:ascii="Times New Roman" w:eastAsia="Times New Roman" w:hAnsi="Times New Roman" w:cs="Times New Roman"/>
            <w:sz w:val="24"/>
            <w:szCs w:val="24"/>
          </w:rPr>
          <w:t xml:space="preserve">show a positive trend in adoption, though neither had a statistically significant relationship with publication year (Fig. 6; Table 1). </w:t>
        </w:r>
      </w:ins>
      <w:r w:rsidRPr="002968EE">
        <w:rPr>
          <w:rFonts w:ascii="Times New Roman" w:eastAsia="Times New Roman" w:hAnsi="Times New Roman" w:cs="Times New Roman"/>
          <w:sz w:val="24"/>
          <w:szCs w:val="24"/>
        </w:rPr>
        <w:t>When uncertainty was included in forecasts</w:t>
      </w:r>
      <w:ins w:id="173" w:author="Abby Lewis" w:date="2021-06-14T13:24:00Z">
        <w:r w:rsidRPr="002968EE">
          <w:rPr>
            <w:rFonts w:ascii="Times New Roman" w:eastAsia="Times New Roman" w:hAnsi="Times New Roman" w:cs="Times New Roman"/>
            <w:sz w:val="24"/>
            <w:szCs w:val="24"/>
          </w:rPr>
          <w:t xml:space="preserve"> (n = 80)</w:t>
        </w:r>
      </w:ins>
      <w:r w:rsidRPr="002968EE">
        <w:rPr>
          <w:rFonts w:ascii="Times New Roman" w:eastAsia="Times New Roman" w:hAnsi="Times New Roman" w:cs="Times New Roman"/>
          <w:sz w:val="24"/>
          <w:szCs w:val="24"/>
        </w:rPr>
        <w:t>, the most commonly included uncertainty sources were observation uncertainty (48%), process uncertainty (40%), and parameter uncertainty (35%). Driver uncertainty was included in 23% of papers that report uncertainty, and initial condition uncertainty was included in 18%. Of the papers that reported uncertainty</w:t>
      </w:r>
      <w:del w:id="174" w:author="Abby Lewis" w:date="2021-06-14T13:25:00Z">
        <w:r w:rsidRPr="002968EE">
          <w:rPr>
            <w:rFonts w:ascii="Times New Roman" w:eastAsia="Times New Roman" w:hAnsi="Times New Roman" w:cs="Times New Roman"/>
            <w:sz w:val="24"/>
            <w:szCs w:val="24"/>
          </w:rPr>
          <w:delText xml:space="preserve"> (n = 80)</w:delText>
        </w:r>
      </w:del>
      <w:r w:rsidRPr="002968EE">
        <w:rPr>
          <w:rFonts w:ascii="Times New Roman" w:eastAsia="Times New Roman" w:hAnsi="Times New Roman" w:cs="Times New Roman"/>
          <w:sz w:val="24"/>
          <w:szCs w:val="24"/>
        </w:rPr>
        <w:t xml:space="preserve">, 55% did not specify a data-driven origin of this uncertainty (e.g., ensemble model parameters, forecasted meteorological driver data) in the text. </w:t>
      </w:r>
      <w:ins w:id="175" w:author="Abby Lewis" w:date="2021-07-02T11:07:00Z">
        <w:r w:rsidR="003E0283">
          <w:rPr>
            <w:rFonts w:ascii="Times New Roman" w:eastAsia="Times New Roman" w:hAnsi="Times New Roman" w:cs="Times New Roman"/>
            <w:sz w:val="24"/>
            <w:szCs w:val="24"/>
          </w:rPr>
          <w:t>Only three papers partitioned uncertainty</w:t>
        </w:r>
      </w:ins>
      <w:ins w:id="176" w:author="Abby Lewis" w:date="2021-07-02T11:08:00Z">
        <w:r w:rsidR="003E0283">
          <w:rPr>
            <w:rFonts w:ascii="Times New Roman" w:eastAsia="Times New Roman" w:hAnsi="Times New Roman" w:cs="Times New Roman"/>
            <w:sz w:val="24"/>
            <w:szCs w:val="24"/>
          </w:rPr>
          <w:t xml:space="preserve"> sources </w:t>
        </w:r>
        <w:r w:rsidR="003E0283" w:rsidRPr="002968EE">
          <w:rPr>
            <w:rFonts w:ascii="Times New Roman" w:eastAsia="Times New Roman" w:hAnsi="Times New Roman" w:cs="Times New Roman"/>
            <w:sz w:val="24"/>
            <w:szCs w:val="24"/>
          </w:rPr>
          <w:t>(</w:t>
        </w:r>
        <w:proofErr w:type="spellStart"/>
        <w:r w:rsidR="003E0283" w:rsidRPr="002968EE">
          <w:rPr>
            <w:rFonts w:ascii="Times New Roman" w:eastAsia="Times New Roman" w:hAnsi="Times New Roman" w:cs="Times New Roman"/>
            <w:sz w:val="24"/>
            <w:szCs w:val="24"/>
          </w:rPr>
          <w:t>Caughlin</w:t>
        </w:r>
        <w:proofErr w:type="spellEnd"/>
        <w:r w:rsidR="003E0283" w:rsidRPr="002968EE">
          <w:rPr>
            <w:rFonts w:ascii="Times New Roman" w:eastAsia="Times New Roman" w:hAnsi="Times New Roman" w:cs="Times New Roman"/>
            <w:sz w:val="24"/>
            <w:szCs w:val="24"/>
          </w:rPr>
          <w:t xml:space="preserve"> et al. 2019, </w:t>
        </w:r>
        <w:proofErr w:type="spellStart"/>
        <w:r w:rsidR="003E0283" w:rsidRPr="002968EE">
          <w:rPr>
            <w:rFonts w:ascii="Times New Roman" w:eastAsia="Times New Roman" w:hAnsi="Times New Roman" w:cs="Times New Roman"/>
            <w:sz w:val="24"/>
            <w:szCs w:val="24"/>
          </w:rPr>
          <w:t>Geremia</w:t>
        </w:r>
        <w:proofErr w:type="spellEnd"/>
        <w:r w:rsidR="003E0283" w:rsidRPr="002968EE">
          <w:rPr>
            <w:rFonts w:ascii="Times New Roman" w:eastAsia="Times New Roman" w:hAnsi="Times New Roman" w:cs="Times New Roman"/>
            <w:sz w:val="24"/>
            <w:szCs w:val="24"/>
          </w:rPr>
          <w:t xml:space="preserve"> et al. 2014, </w:t>
        </w:r>
        <w:proofErr w:type="spellStart"/>
        <w:r w:rsidR="003E0283" w:rsidRPr="002968EE">
          <w:rPr>
            <w:rFonts w:ascii="Times New Roman" w:eastAsia="Times New Roman" w:hAnsi="Times New Roman" w:cs="Times New Roman"/>
            <w:sz w:val="24"/>
            <w:szCs w:val="24"/>
          </w:rPr>
          <w:t>Dietze</w:t>
        </w:r>
        <w:proofErr w:type="spellEnd"/>
        <w:r w:rsidR="003E0283" w:rsidRPr="002968EE">
          <w:rPr>
            <w:rFonts w:ascii="Times New Roman" w:eastAsia="Times New Roman" w:hAnsi="Times New Roman" w:cs="Times New Roman"/>
            <w:sz w:val="24"/>
            <w:szCs w:val="24"/>
          </w:rPr>
          <w:t xml:space="preserve"> 2017)</w:t>
        </w:r>
      </w:ins>
      <w:ins w:id="177" w:author="Abby Lewis" w:date="2021-07-02T11:07:00Z">
        <w:r w:rsidR="003E0283">
          <w:rPr>
            <w:rFonts w:ascii="Times New Roman" w:eastAsia="Times New Roman" w:hAnsi="Times New Roman" w:cs="Times New Roman"/>
            <w:sz w:val="24"/>
            <w:szCs w:val="24"/>
          </w:rPr>
          <w:t xml:space="preserve">, and all of these papers were </w:t>
        </w:r>
        <w:r w:rsidR="003E0283" w:rsidRPr="002968EE">
          <w:rPr>
            <w:rFonts w:ascii="Times New Roman" w:eastAsia="Times New Roman" w:hAnsi="Times New Roman" w:cs="Times New Roman"/>
            <w:sz w:val="24"/>
            <w:szCs w:val="24"/>
          </w:rPr>
          <w:t xml:space="preserve">published in or after 2014. </w:t>
        </w:r>
      </w:ins>
      <w:ins w:id="178" w:author="Abby Lewis" w:date="2021-07-02T11:08:00Z">
        <w:r w:rsidR="003E0283" w:rsidRPr="002968EE">
          <w:rPr>
            <w:rFonts w:ascii="Times New Roman" w:eastAsia="Times New Roman" w:hAnsi="Times New Roman" w:cs="Times New Roman"/>
            <w:sz w:val="24"/>
            <w:szCs w:val="24"/>
          </w:rPr>
          <w:t xml:space="preserve">All </w:t>
        </w:r>
      </w:ins>
      <w:ins w:id="179" w:author="Abby Lewis" w:date="2021-07-02T11:25:00Z">
        <w:r w:rsidR="006D481A">
          <w:rPr>
            <w:rFonts w:ascii="Times New Roman" w:eastAsia="Times New Roman" w:hAnsi="Times New Roman" w:cs="Times New Roman"/>
            <w:sz w:val="24"/>
            <w:szCs w:val="24"/>
          </w:rPr>
          <w:t>three papers</w:t>
        </w:r>
      </w:ins>
      <w:ins w:id="180" w:author="Abby Lewis" w:date="2021-07-02T11:08:00Z">
        <w:r w:rsidR="003E0283" w:rsidRPr="002968EE">
          <w:rPr>
            <w:rFonts w:ascii="Times New Roman" w:eastAsia="Times New Roman" w:hAnsi="Times New Roman" w:cs="Times New Roman"/>
            <w:sz w:val="24"/>
            <w:szCs w:val="24"/>
          </w:rPr>
          <w:t xml:space="preserve"> quantified the influence of process, initial condition, and parameter uncertainty, and one partitioned driver uncertainty. Process uncertainty dominated total uncertainty for two papers, while initial condition uncertainty dominated in the third paper. </w:t>
        </w:r>
      </w:ins>
      <w:r w:rsidRPr="002968EE">
        <w:rPr>
          <w:rFonts w:ascii="Times New Roman" w:eastAsia="Times New Roman" w:hAnsi="Times New Roman" w:cs="Times New Roman"/>
          <w:sz w:val="24"/>
          <w:szCs w:val="24"/>
        </w:rPr>
        <w:t xml:space="preserve">Over 70% of forecasts that did not report forecast evaluation in the text </w:t>
      </w:r>
      <w:ins w:id="181" w:author="Abby Lewis" w:date="2021-06-14T13:25:00Z">
        <w:r w:rsidRPr="002968EE">
          <w:rPr>
            <w:rFonts w:ascii="Times New Roman" w:eastAsia="Times New Roman" w:hAnsi="Times New Roman" w:cs="Times New Roman"/>
            <w:sz w:val="24"/>
            <w:szCs w:val="24"/>
          </w:rPr>
          <w:t xml:space="preserve">(n = 44) </w:t>
        </w:r>
      </w:ins>
      <w:r w:rsidRPr="002968EE">
        <w:rPr>
          <w:rFonts w:ascii="Times New Roman" w:eastAsia="Times New Roman" w:hAnsi="Times New Roman" w:cs="Times New Roman"/>
          <w:sz w:val="24"/>
          <w:szCs w:val="24"/>
        </w:rPr>
        <w:t>predicted at forecast horizons of at least one year; in comparison, 47% predicted at forecast horizons of at least one year in the dataset as a whole. As noted in the Methods, the most commonly reported metric of forecast performance was R</w:t>
      </w:r>
      <w:r w:rsidRPr="002968EE">
        <w:rPr>
          <w:rFonts w:ascii="Times New Roman" w:eastAsia="Times New Roman" w:hAnsi="Times New Roman" w:cs="Times New Roman"/>
          <w:sz w:val="24"/>
          <w:szCs w:val="24"/>
          <w:vertAlign w:val="superscript"/>
        </w:rPr>
        <w:t>2</w:t>
      </w:r>
      <w:r w:rsidRPr="002968EE">
        <w:rPr>
          <w:rFonts w:ascii="Times New Roman" w:eastAsia="Times New Roman" w:hAnsi="Times New Roman" w:cs="Times New Roman"/>
          <w:sz w:val="24"/>
          <w:szCs w:val="24"/>
        </w:rPr>
        <w:t>.</w:t>
      </w:r>
    </w:p>
    <w:p w14:paraId="00000055" w14:textId="3CD1F828" w:rsidR="002E34FA" w:rsidRPr="002968EE" w:rsidRDefault="006727F5">
      <w:pPr>
        <w:spacing w:line="480" w:lineRule="auto"/>
        <w:ind w:firstLine="720"/>
        <w:rPr>
          <w:rFonts w:ascii="Times New Roman" w:eastAsia="Times New Roman" w:hAnsi="Times New Roman" w:cs="Times New Roman"/>
          <w:sz w:val="24"/>
          <w:szCs w:val="24"/>
        </w:rPr>
      </w:pPr>
      <w:ins w:id="182" w:author="Abby Lewis" w:date="2021-06-14T15:14:00Z">
        <w:r w:rsidRPr="002968EE">
          <w:rPr>
            <w:rFonts w:ascii="Times New Roman" w:eastAsia="Times New Roman" w:hAnsi="Times New Roman" w:cs="Times New Roman"/>
            <w:sz w:val="24"/>
            <w:szCs w:val="24"/>
          </w:rPr>
          <w:lastRenderedPageBreak/>
          <w:t xml:space="preserve">Overall, 20% of papers identified an end user, 39% of papers made iterative forecasts, and 11% of papers included automated forecasting workflows. </w:t>
        </w:r>
      </w:ins>
      <w:del w:id="183" w:author="Abby Lewis" w:date="2021-06-14T15:14:00Z">
        <w:r w:rsidRPr="002968EE">
          <w:rPr>
            <w:rFonts w:ascii="Times New Roman" w:eastAsia="Times New Roman" w:hAnsi="Times New Roman" w:cs="Times New Roman"/>
            <w:sz w:val="24"/>
            <w:szCs w:val="24"/>
          </w:rPr>
          <w:delText xml:space="preserve">Within the </w:delText>
        </w:r>
        <w:r w:rsidRPr="002968EE">
          <w:rPr>
            <w:rFonts w:ascii="Times New Roman" w:eastAsia="Times New Roman" w:hAnsi="Times New Roman" w:cs="Times New Roman"/>
            <w:i/>
            <w:sz w:val="24"/>
            <w:szCs w:val="24"/>
          </w:rPr>
          <w:delText>Decision Support</w:delText>
        </w:r>
        <w:r w:rsidRPr="002968EE">
          <w:rPr>
            <w:rFonts w:ascii="Times New Roman" w:eastAsia="Times New Roman" w:hAnsi="Times New Roman" w:cs="Times New Roman"/>
            <w:sz w:val="24"/>
            <w:szCs w:val="24"/>
          </w:rPr>
          <w:delText xml:space="preserve"> tier, a</w:delText>
        </w:r>
      </w:del>
      <w:ins w:id="184" w:author="Abby Lewis" w:date="2021-06-14T15:14:00Z">
        <w:r w:rsidRPr="002968EE">
          <w:rPr>
            <w:rFonts w:ascii="Times New Roman" w:eastAsia="Times New Roman" w:hAnsi="Times New Roman" w:cs="Times New Roman"/>
            <w:sz w:val="24"/>
            <w:szCs w:val="24"/>
          </w:rPr>
          <w:t>A</w:t>
        </w:r>
      </w:ins>
      <w:r w:rsidRPr="002968EE">
        <w:rPr>
          <w:rFonts w:ascii="Times New Roman" w:eastAsia="Times New Roman" w:hAnsi="Times New Roman" w:cs="Times New Roman"/>
          <w:sz w:val="24"/>
          <w:szCs w:val="24"/>
        </w:rPr>
        <w:t xml:space="preserve">ll three </w:t>
      </w:r>
      <w:ins w:id="185" w:author="Abby Lewis" w:date="2021-06-14T15:14:00Z">
        <w:r w:rsidRPr="002968EE">
          <w:rPr>
            <w:rFonts w:ascii="Times New Roman" w:eastAsia="Times New Roman" w:hAnsi="Times New Roman" w:cs="Times New Roman"/>
            <w:sz w:val="24"/>
            <w:szCs w:val="24"/>
          </w:rPr>
          <w:t xml:space="preserve">of these </w:t>
        </w:r>
      </w:ins>
      <w:r w:rsidRPr="002968EE">
        <w:rPr>
          <w:rFonts w:ascii="Times New Roman" w:eastAsia="Times New Roman" w:hAnsi="Times New Roman" w:cs="Times New Roman"/>
          <w:sz w:val="24"/>
          <w:szCs w:val="24"/>
        </w:rPr>
        <w:t>proposed best practices ("Identify an end user", "Make iterative forecasts", "Automate forecasting workflows")</w:t>
      </w:r>
      <w:ins w:id="186" w:author="Abby Lewis" w:date="2021-06-14T15:14:00Z">
        <w:r w:rsidRPr="002968EE">
          <w:rPr>
            <w:rFonts w:ascii="Times New Roman" w:eastAsia="Times New Roman" w:hAnsi="Times New Roman" w:cs="Times New Roman"/>
            <w:sz w:val="24"/>
            <w:szCs w:val="24"/>
          </w:rPr>
          <w:t xml:space="preserve"> in the </w:t>
        </w:r>
        <w:r w:rsidRPr="002968EE">
          <w:rPr>
            <w:rFonts w:ascii="Times New Roman" w:eastAsia="Times New Roman" w:hAnsi="Times New Roman" w:cs="Times New Roman"/>
            <w:i/>
            <w:sz w:val="24"/>
            <w:szCs w:val="24"/>
          </w:rPr>
          <w:t>Decision Support</w:t>
        </w:r>
        <w:r w:rsidRPr="002968EE">
          <w:rPr>
            <w:rFonts w:ascii="Times New Roman" w:eastAsia="Times New Roman" w:hAnsi="Times New Roman" w:cs="Times New Roman"/>
            <w:sz w:val="24"/>
            <w:szCs w:val="24"/>
          </w:rPr>
          <w:t xml:space="preserve"> tier</w:t>
        </w:r>
      </w:ins>
      <w:r w:rsidRPr="002968EE">
        <w:rPr>
          <w:rFonts w:ascii="Times New Roman" w:eastAsia="Times New Roman" w:hAnsi="Times New Roman" w:cs="Times New Roman"/>
          <w:sz w:val="24"/>
          <w:szCs w:val="24"/>
        </w:rPr>
        <w:t xml:space="preserve"> showed positive relationships with publication year, but only "Automate forecasting workflows" significantly increased over time (Fig. 6, Table 1). </w:t>
      </w:r>
      <w:del w:id="187" w:author="Abby Lewis" w:date="2021-06-14T15:14:00Z">
        <w:r w:rsidRPr="002968EE">
          <w:rPr>
            <w:rFonts w:ascii="Times New Roman" w:eastAsia="Times New Roman" w:hAnsi="Times New Roman" w:cs="Times New Roman"/>
            <w:sz w:val="24"/>
            <w:szCs w:val="24"/>
          </w:rPr>
          <w:delText xml:space="preserve">Overall, 20% of papers identified an end user, 39% of papers made iterative forecasts, and 11% of papers included automated forecasting workflows. </w:delText>
        </w:r>
      </w:del>
      <w:r w:rsidRPr="002968EE">
        <w:rPr>
          <w:rFonts w:ascii="Times New Roman" w:eastAsia="Times New Roman" w:hAnsi="Times New Roman" w:cs="Times New Roman"/>
          <w:sz w:val="24"/>
          <w:szCs w:val="24"/>
        </w:rPr>
        <w:t xml:space="preserve">Of the papers that mentioned a specific end user (n = 35), 31% mentioned that the end user aided in forecast development and 46% mentioned that forecasts were in use by the end user. Data assimilation for iterative forecasts most often updated initial conditions but not parameters of the model (67% of </w:t>
      </w:r>
      <w:ins w:id="188" w:author="Abby Lewis" w:date="2021-06-14T13:22:00Z">
        <w:r w:rsidRPr="002968EE">
          <w:rPr>
            <w:rFonts w:ascii="Times New Roman" w:eastAsia="Times New Roman" w:hAnsi="Times New Roman" w:cs="Times New Roman"/>
            <w:sz w:val="24"/>
            <w:szCs w:val="24"/>
          </w:rPr>
          <w:t xml:space="preserve">the 69 </w:t>
        </w:r>
      </w:ins>
      <w:r w:rsidRPr="002968EE">
        <w:rPr>
          <w:rFonts w:ascii="Times New Roman" w:eastAsia="Times New Roman" w:hAnsi="Times New Roman" w:cs="Times New Roman"/>
          <w:sz w:val="24"/>
          <w:szCs w:val="24"/>
        </w:rPr>
        <w:t xml:space="preserve">iterative forecasts only updated initial conditions). However, data assimilation methods that updated the parameters of the model (not just initial conditions) have increased significantly over time (Table 1). </w:t>
      </w:r>
    </w:p>
    <w:p w14:paraId="00000056" w14:textId="4BB72FD5" w:rsidR="002E34FA" w:rsidRPr="002968EE" w:rsidRDefault="006727F5">
      <w:pPr>
        <w:spacing w:line="480" w:lineRule="auto"/>
        <w:ind w:firstLine="720"/>
        <w:rPr>
          <w:ins w:id="189" w:author="Abby Lewis" w:date="2021-06-20T19:02:00Z"/>
          <w:del w:id="190" w:author="Abby Lewis" w:date="2021-06-20T19:02:00Z"/>
          <w:rFonts w:ascii="Times New Roman" w:eastAsia="Times New Roman" w:hAnsi="Times New Roman" w:cs="Times New Roman"/>
          <w:sz w:val="24"/>
          <w:szCs w:val="24"/>
        </w:rPr>
      </w:pPr>
      <w:del w:id="191" w:author="Abby Lewis" w:date="2021-06-14T15:11:00Z">
        <w:r w:rsidRPr="002968EE">
          <w:rPr>
            <w:rFonts w:ascii="Times New Roman" w:eastAsia="Times New Roman" w:hAnsi="Times New Roman" w:cs="Times New Roman"/>
            <w:sz w:val="24"/>
            <w:szCs w:val="24"/>
          </w:rPr>
          <w:delText xml:space="preserve">Two of the four </w:delText>
        </w:r>
        <w:r w:rsidRPr="002968EE">
          <w:rPr>
            <w:rFonts w:ascii="Times New Roman" w:eastAsia="Times New Roman" w:hAnsi="Times New Roman" w:cs="Times New Roman"/>
            <w:i/>
            <w:sz w:val="24"/>
            <w:szCs w:val="24"/>
          </w:rPr>
          <w:delText xml:space="preserve">Research </w:delText>
        </w:r>
        <w:r w:rsidRPr="002968EE">
          <w:rPr>
            <w:rFonts w:ascii="Times New Roman" w:eastAsia="Times New Roman" w:hAnsi="Times New Roman" w:cs="Times New Roman"/>
            <w:sz w:val="24"/>
            <w:szCs w:val="24"/>
          </w:rPr>
          <w:delText xml:space="preserve">tier practices have increased significantly over time (“Archive forecasts” and “Make data available”; Table 1). “Partition uncertainty” has not significantly increased over time, though the only three papers that partitioned uncertainty were published in or after 2014. “Use null model comparisons” was the only practice that has decreased in adoption over time (Fig. 6). </w:delText>
        </w:r>
      </w:del>
      <w:r w:rsidRPr="002968EE">
        <w:rPr>
          <w:rFonts w:ascii="Times New Roman" w:eastAsia="Times New Roman" w:hAnsi="Times New Roman" w:cs="Times New Roman"/>
          <w:sz w:val="24"/>
          <w:szCs w:val="24"/>
        </w:rPr>
        <w:t xml:space="preserve">Overall, there was a wide range in the percentage of papers that used Research tier best practices. </w:t>
      </w:r>
      <w:del w:id="192" w:author="Abby Lewis" w:date="2021-06-20T18:36:00Z">
        <w:r w:rsidRPr="002968EE">
          <w:rPr>
            <w:rFonts w:ascii="Times New Roman" w:eastAsia="Times New Roman" w:hAnsi="Times New Roman" w:cs="Times New Roman"/>
            <w:sz w:val="24"/>
            <w:szCs w:val="24"/>
          </w:rPr>
          <w:delText xml:space="preserve">“Archive forecasts” was demonstrated in 8% of papers, </w:delText>
        </w:r>
      </w:del>
      <w:r w:rsidRPr="002968EE">
        <w:rPr>
          <w:rFonts w:ascii="Times New Roman" w:eastAsia="Times New Roman" w:hAnsi="Times New Roman" w:cs="Times New Roman"/>
          <w:sz w:val="24"/>
          <w:szCs w:val="24"/>
        </w:rPr>
        <w:t>“Make data available” was demonstrated in 25% of papers,</w:t>
      </w:r>
      <w:del w:id="193" w:author="Abby Lewis" w:date="2021-06-20T18:34:00Z">
        <w:r w:rsidRPr="002968EE">
          <w:rPr>
            <w:rFonts w:ascii="Times New Roman" w:eastAsia="Times New Roman" w:hAnsi="Times New Roman" w:cs="Times New Roman"/>
            <w:sz w:val="24"/>
            <w:szCs w:val="24"/>
          </w:rPr>
          <w:delText xml:space="preserve"> “Partition uncertainty” was demonstrated in 2% of papers, and</w:delText>
        </w:r>
      </w:del>
      <w:r w:rsidRPr="002968EE">
        <w:rPr>
          <w:rFonts w:ascii="Times New Roman" w:eastAsia="Times New Roman" w:hAnsi="Times New Roman" w:cs="Times New Roman"/>
          <w:sz w:val="24"/>
          <w:szCs w:val="24"/>
        </w:rPr>
        <w:t xml:space="preserve"> </w:t>
      </w:r>
      <w:ins w:id="194" w:author="Abby Lewis" w:date="2021-06-20T18:36:00Z">
        <w:r w:rsidRPr="002968EE">
          <w:rPr>
            <w:rFonts w:ascii="Times New Roman" w:eastAsia="Times New Roman" w:hAnsi="Times New Roman" w:cs="Times New Roman"/>
            <w:sz w:val="24"/>
            <w:szCs w:val="24"/>
          </w:rPr>
          <w:t xml:space="preserve">“Archive forecasts” was demonstrated in 8% of papers, </w:t>
        </w:r>
      </w:ins>
      <w:r w:rsidRPr="002968EE">
        <w:rPr>
          <w:rFonts w:ascii="Times New Roman" w:eastAsia="Times New Roman" w:hAnsi="Times New Roman" w:cs="Times New Roman"/>
          <w:sz w:val="24"/>
          <w:szCs w:val="24"/>
        </w:rPr>
        <w:t>“Use null model comparisons” was demonstrated in 12% of papers</w:t>
      </w:r>
      <w:ins w:id="195" w:author="Abby Lewis" w:date="2021-06-20T18:34:00Z">
        <w:r w:rsidRPr="002968EE">
          <w:rPr>
            <w:rFonts w:ascii="Times New Roman" w:eastAsia="Times New Roman" w:hAnsi="Times New Roman" w:cs="Times New Roman"/>
            <w:sz w:val="24"/>
            <w:szCs w:val="24"/>
          </w:rPr>
          <w:t xml:space="preserve">, </w:t>
        </w:r>
      </w:ins>
      <w:ins w:id="196" w:author="Abby Lewis" w:date="2021-07-05T10:11:00Z">
        <w:r w:rsidR="008954B5">
          <w:rPr>
            <w:rFonts w:ascii="Times New Roman" w:eastAsia="Times New Roman" w:hAnsi="Times New Roman" w:cs="Times New Roman"/>
            <w:sz w:val="24"/>
            <w:szCs w:val="24"/>
          </w:rPr>
          <w:t xml:space="preserve">and </w:t>
        </w:r>
      </w:ins>
      <w:ins w:id="197" w:author="Abby Lewis" w:date="2021-06-20T18:34:00Z">
        <w:r w:rsidRPr="002968EE">
          <w:rPr>
            <w:rFonts w:ascii="Times New Roman" w:eastAsia="Times New Roman" w:hAnsi="Times New Roman" w:cs="Times New Roman"/>
            <w:sz w:val="24"/>
            <w:szCs w:val="24"/>
          </w:rPr>
          <w:t>“Compare modeling approaches” was demonstrated in 47% of papers</w:t>
        </w:r>
      </w:ins>
      <w:r w:rsidRPr="002968EE">
        <w:rPr>
          <w:rFonts w:ascii="Times New Roman" w:eastAsia="Times New Roman" w:hAnsi="Times New Roman" w:cs="Times New Roman"/>
          <w:sz w:val="24"/>
          <w:szCs w:val="24"/>
        </w:rPr>
        <w:t xml:space="preserve">. </w:t>
      </w:r>
      <w:ins w:id="198" w:author="Abby Lewis" w:date="2021-06-14T15:11:00Z">
        <w:r w:rsidRPr="002968EE">
          <w:rPr>
            <w:rFonts w:ascii="Times New Roman" w:eastAsia="Times New Roman" w:hAnsi="Times New Roman" w:cs="Times New Roman"/>
            <w:sz w:val="24"/>
            <w:szCs w:val="24"/>
          </w:rPr>
          <w:t xml:space="preserve">Two of the </w:t>
        </w:r>
        <w:del w:id="199" w:author="Abby Lewis" w:date="2021-06-20T18:36:00Z">
          <w:r w:rsidRPr="002968EE">
            <w:rPr>
              <w:rFonts w:ascii="Times New Roman" w:eastAsia="Times New Roman" w:hAnsi="Times New Roman" w:cs="Times New Roman"/>
              <w:sz w:val="24"/>
              <w:szCs w:val="24"/>
            </w:rPr>
            <w:delText>four</w:delText>
          </w:r>
        </w:del>
      </w:ins>
      <w:ins w:id="200" w:author="Abby Lewis" w:date="2021-06-20T18:36:00Z">
        <w:r w:rsidRPr="002968EE">
          <w:rPr>
            <w:rFonts w:ascii="Times New Roman" w:eastAsia="Times New Roman" w:hAnsi="Times New Roman" w:cs="Times New Roman"/>
            <w:sz w:val="24"/>
            <w:szCs w:val="24"/>
          </w:rPr>
          <w:t>five</w:t>
        </w:r>
      </w:ins>
      <w:ins w:id="201" w:author="Abby Lewis" w:date="2021-06-14T15:11:00Z">
        <w:r w:rsidRPr="002968EE">
          <w:rPr>
            <w:rFonts w:ascii="Times New Roman" w:eastAsia="Times New Roman" w:hAnsi="Times New Roman" w:cs="Times New Roman"/>
            <w:sz w:val="24"/>
            <w:szCs w:val="24"/>
          </w:rPr>
          <w:t xml:space="preserve"> </w:t>
        </w:r>
        <w:r w:rsidRPr="002968EE">
          <w:rPr>
            <w:rFonts w:ascii="Times New Roman" w:eastAsia="Times New Roman" w:hAnsi="Times New Roman" w:cs="Times New Roman"/>
            <w:i/>
            <w:sz w:val="24"/>
            <w:szCs w:val="24"/>
          </w:rPr>
          <w:t xml:space="preserve">Research </w:t>
        </w:r>
        <w:r w:rsidRPr="002968EE">
          <w:rPr>
            <w:rFonts w:ascii="Times New Roman" w:eastAsia="Times New Roman" w:hAnsi="Times New Roman" w:cs="Times New Roman"/>
            <w:sz w:val="24"/>
            <w:szCs w:val="24"/>
          </w:rPr>
          <w:t>tier practices have increased significantly over time (</w:t>
        </w:r>
      </w:ins>
      <w:ins w:id="202" w:author="Abby Lewis" w:date="2021-07-05T10:41:00Z">
        <w:r w:rsidR="00776F34" w:rsidRPr="002968EE">
          <w:rPr>
            <w:rFonts w:ascii="Times New Roman" w:eastAsia="Times New Roman" w:hAnsi="Times New Roman" w:cs="Times New Roman"/>
            <w:sz w:val="24"/>
            <w:szCs w:val="24"/>
          </w:rPr>
          <w:t>“Make data available”</w:t>
        </w:r>
        <w:r w:rsidR="00776F34">
          <w:rPr>
            <w:rFonts w:ascii="Times New Roman" w:eastAsia="Times New Roman" w:hAnsi="Times New Roman" w:cs="Times New Roman"/>
            <w:sz w:val="24"/>
            <w:szCs w:val="24"/>
          </w:rPr>
          <w:t xml:space="preserve"> and </w:t>
        </w:r>
      </w:ins>
      <w:ins w:id="203" w:author="Abby Lewis" w:date="2021-06-14T15:11:00Z">
        <w:r w:rsidRPr="002968EE">
          <w:rPr>
            <w:rFonts w:ascii="Times New Roman" w:eastAsia="Times New Roman" w:hAnsi="Times New Roman" w:cs="Times New Roman"/>
            <w:sz w:val="24"/>
            <w:szCs w:val="24"/>
          </w:rPr>
          <w:t>“Archive forecasts”</w:t>
        </w:r>
      </w:ins>
      <w:ins w:id="204" w:author="Abby Lewis" w:date="2021-07-05T10:41:00Z">
        <w:r w:rsidR="00776F34">
          <w:rPr>
            <w:rFonts w:ascii="Times New Roman" w:eastAsia="Times New Roman" w:hAnsi="Times New Roman" w:cs="Times New Roman"/>
            <w:sz w:val="24"/>
            <w:szCs w:val="24"/>
          </w:rPr>
          <w:t xml:space="preserve">; </w:t>
        </w:r>
      </w:ins>
      <w:ins w:id="205" w:author="Abby Lewis" w:date="2021-06-14T15:11:00Z">
        <w:r w:rsidRPr="002968EE">
          <w:rPr>
            <w:rFonts w:ascii="Times New Roman" w:eastAsia="Times New Roman" w:hAnsi="Times New Roman" w:cs="Times New Roman"/>
            <w:sz w:val="24"/>
            <w:szCs w:val="24"/>
          </w:rPr>
          <w:t xml:space="preserve">Table 1). “Use null model comparisons” was the only practice that has decreased in adoption over time (Fig. 6). </w:t>
        </w:r>
      </w:ins>
      <w:r w:rsidRPr="002968EE">
        <w:rPr>
          <w:rFonts w:ascii="Times New Roman" w:eastAsia="Times New Roman" w:hAnsi="Times New Roman" w:cs="Times New Roman"/>
          <w:sz w:val="24"/>
          <w:szCs w:val="24"/>
        </w:rPr>
        <w:t xml:space="preserve">For papers that described forecast archiving (n = 15), the most common repository for archived forecasts was </w:t>
      </w:r>
      <w:proofErr w:type="spellStart"/>
      <w:r w:rsidRPr="002968EE">
        <w:rPr>
          <w:rFonts w:ascii="Times New Roman" w:eastAsia="Times New Roman" w:hAnsi="Times New Roman" w:cs="Times New Roman"/>
          <w:sz w:val="24"/>
          <w:szCs w:val="24"/>
        </w:rPr>
        <w:t>Zenodo</w:t>
      </w:r>
      <w:proofErr w:type="spellEnd"/>
      <w:r w:rsidRPr="002968EE">
        <w:rPr>
          <w:rFonts w:ascii="Times New Roman" w:eastAsia="Times New Roman" w:hAnsi="Times New Roman" w:cs="Times New Roman"/>
          <w:sz w:val="24"/>
          <w:szCs w:val="24"/>
        </w:rPr>
        <w:t xml:space="preserve"> (used in 20% of papers that archive forecasts); other papers used websites</w:t>
      </w:r>
      <w:ins w:id="206" w:author="Abby Lewis" w:date="2021-06-14T14:16:00Z">
        <w:r w:rsidRPr="002968EE">
          <w:rPr>
            <w:rFonts w:ascii="Times New Roman" w:eastAsia="Times New Roman" w:hAnsi="Times New Roman" w:cs="Times New Roman"/>
            <w:sz w:val="24"/>
            <w:szCs w:val="24"/>
          </w:rPr>
          <w:t xml:space="preserve"> or other archives</w:t>
        </w:r>
      </w:ins>
      <w:r w:rsidRPr="002968EE">
        <w:rPr>
          <w:rFonts w:ascii="Times New Roman" w:eastAsia="Times New Roman" w:hAnsi="Times New Roman" w:cs="Times New Roman"/>
          <w:sz w:val="24"/>
          <w:szCs w:val="24"/>
        </w:rPr>
        <w:t xml:space="preserve"> specific to the forecasting project</w:t>
      </w:r>
      <w:del w:id="207" w:author="Abby Lewis" w:date="2021-06-14T14:17:00Z">
        <w:r w:rsidRPr="002968EE">
          <w:rPr>
            <w:rFonts w:ascii="Times New Roman" w:eastAsia="Times New Roman" w:hAnsi="Times New Roman" w:cs="Times New Roman"/>
            <w:sz w:val="24"/>
            <w:szCs w:val="24"/>
          </w:rPr>
          <w:delText xml:space="preserve"> to archive their forecasts</w:delText>
        </w:r>
      </w:del>
      <w:r w:rsidRPr="002968EE">
        <w:rPr>
          <w:rFonts w:ascii="Times New Roman" w:eastAsia="Times New Roman" w:hAnsi="Times New Roman" w:cs="Times New Roman"/>
          <w:sz w:val="24"/>
          <w:szCs w:val="24"/>
        </w:rPr>
        <w:t xml:space="preserve">. </w:t>
      </w:r>
      <w:ins w:id="208" w:author="Abby Lewis" w:date="2021-06-14T15:12:00Z">
        <w:r w:rsidRPr="002968EE">
          <w:rPr>
            <w:rFonts w:ascii="Times New Roman" w:eastAsia="Times New Roman" w:hAnsi="Times New Roman" w:cs="Times New Roman"/>
            <w:sz w:val="24"/>
            <w:szCs w:val="24"/>
          </w:rPr>
          <w:t xml:space="preserve">Only two of the seven papers that mentioned archiving forecasts on a website had links that were still functional as of 14 Jun 2021. </w:t>
        </w:r>
      </w:ins>
      <w:ins w:id="209" w:author="Abby Lewis" w:date="2021-06-20T19:02:00Z">
        <w:r w:rsidRPr="002968EE">
          <w:rPr>
            <w:rFonts w:ascii="Times New Roman" w:eastAsia="Times New Roman" w:hAnsi="Times New Roman" w:cs="Times New Roman"/>
            <w:sz w:val="24"/>
            <w:szCs w:val="24"/>
          </w:rPr>
          <w:t xml:space="preserve">Of the papers that used null models in this study (n = 21), 62% used persistence null models and 48% used climatology null models. Two papers used </w:t>
        </w:r>
        <w:r w:rsidRPr="002968EE">
          <w:rPr>
            <w:rFonts w:ascii="Times New Roman" w:eastAsia="Times New Roman" w:hAnsi="Times New Roman" w:cs="Times New Roman"/>
            <w:sz w:val="24"/>
            <w:szCs w:val="24"/>
          </w:rPr>
          <w:lastRenderedPageBreak/>
          <w:t xml:space="preserve">both persistence and climatology null models. Of the papers that compared multiple modeling approaches (n = 84), papers compared a median of 3 different approaches (not including null models; mean = 5.4, max = 49). </w:t>
        </w:r>
      </w:ins>
    </w:p>
    <w:p w14:paraId="00000057" w14:textId="66D6BE73" w:rsidR="002E34FA" w:rsidRPr="002968EE" w:rsidDel="003E0283" w:rsidRDefault="006727F5" w:rsidP="003E0283">
      <w:pPr>
        <w:spacing w:line="480" w:lineRule="auto"/>
        <w:ind w:firstLine="720"/>
        <w:rPr>
          <w:del w:id="210" w:author="Abby Lewis" w:date="2021-07-02T11:07:00Z"/>
          <w:rFonts w:ascii="Times New Roman" w:eastAsia="Times New Roman" w:hAnsi="Times New Roman" w:cs="Times New Roman"/>
          <w:sz w:val="24"/>
          <w:szCs w:val="24"/>
        </w:rPr>
        <w:pPrChange w:id="211" w:author="Abby Lewis" w:date="2021-07-02T11:07:00Z">
          <w:pPr>
            <w:spacing w:line="480" w:lineRule="auto"/>
            <w:ind w:firstLine="720"/>
          </w:pPr>
        </w:pPrChange>
      </w:pPr>
      <w:bookmarkStart w:id="212" w:name="_heading=h.lnxbz9" w:colFirst="0" w:colLast="0"/>
      <w:bookmarkEnd w:id="212"/>
      <w:del w:id="213" w:author="Abby Lewis" w:date="2021-07-02T11:07:00Z">
        <w:r w:rsidRPr="002968EE" w:rsidDel="003E0283">
          <w:rPr>
            <w:rFonts w:ascii="Times New Roman" w:eastAsia="Times New Roman" w:hAnsi="Times New Roman" w:cs="Times New Roman"/>
            <w:sz w:val="24"/>
            <w:szCs w:val="24"/>
          </w:rPr>
          <w:delText xml:space="preserve">All of the papers that partitioned uncertainty (n = 3) quantified the influence of process, initial condition, and parameter uncertainty, and only one partitioned driver uncertainty. Process uncertainty dominated total uncertainty for two papers, while initial condition uncertainty dominated in the third paper. </w:delText>
        </w:r>
      </w:del>
      <w:del w:id="214" w:author="Abby Lewis" w:date="2021-06-20T19:02:00Z">
        <w:r w:rsidRPr="002968EE">
          <w:rPr>
            <w:rFonts w:ascii="Times New Roman" w:eastAsia="Times New Roman" w:hAnsi="Times New Roman" w:cs="Times New Roman"/>
            <w:sz w:val="24"/>
            <w:szCs w:val="24"/>
          </w:rPr>
          <w:delText xml:space="preserve">Of the papers that used null models in this study (n = 21), 62% used persistence null models and 48% used climatology null models. Two papers used both persistence and climatology null models. </w:delText>
        </w:r>
      </w:del>
    </w:p>
    <w:p w14:paraId="00000058" w14:textId="77777777" w:rsidR="002E34FA" w:rsidRPr="002968EE" w:rsidRDefault="002E34FA" w:rsidP="003E0283">
      <w:pPr>
        <w:spacing w:line="480" w:lineRule="auto"/>
        <w:ind w:firstLine="720"/>
        <w:rPr>
          <w:rFonts w:ascii="Times New Roman" w:eastAsia="Times New Roman" w:hAnsi="Times New Roman" w:cs="Times New Roman"/>
          <w:sz w:val="24"/>
          <w:szCs w:val="24"/>
        </w:rPr>
      </w:pPr>
    </w:p>
    <w:p w14:paraId="00000059" w14:textId="77777777" w:rsidR="002E34FA" w:rsidRPr="002968EE" w:rsidRDefault="006727F5">
      <w:pPr>
        <w:spacing w:line="480" w:lineRule="auto"/>
        <w:rPr>
          <w:rFonts w:ascii="Times New Roman" w:eastAsia="Times New Roman" w:hAnsi="Times New Roman" w:cs="Times New Roman"/>
          <w:b/>
          <w:sz w:val="24"/>
          <w:szCs w:val="24"/>
        </w:rPr>
      </w:pPr>
      <w:r w:rsidRPr="002968EE">
        <w:rPr>
          <w:rFonts w:ascii="Times New Roman" w:eastAsia="Times New Roman" w:hAnsi="Times New Roman" w:cs="Times New Roman"/>
          <w:b/>
          <w:sz w:val="24"/>
          <w:szCs w:val="24"/>
        </w:rPr>
        <w:t>Declines in forecast performance over increasing forecast horizons differ between variables</w:t>
      </w:r>
    </w:p>
    <w:p w14:paraId="0000005A" w14:textId="41159D48" w:rsidR="002E34FA" w:rsidRPr="002968EE" w:rsidRDefault="006727F5">
      <w:pPr>
        <w:spacing w:line="480" w:lineRule="auto"/>
        <w:rPr>
          <w:rFonts w:ascii="Times New Roman" w:eastAsia="Times New Roman" w:hAnsi="Times New Roman" w:cs="Times New Roman"/>
          <w:sz w:val="24"/>
          <w:szCs w:val="24"/>
        </w:rPr>
      </w:pPr>
      <w:bookmarkStart w:id="215" w:name="_heading=h.35nkun2" w:colFirst="0" w:colLast="0"/>
      <w:bookmarkEnd w:id="215"/>
      <w:r w:rsidRPr="002968EE">
        <w:rPr>
          <w:rFonts w:ascii="Times New Roman" w:eastAsia="Times New Roman" w:hAnsi="Times New Roman" w:cs="Times New Roman"/>
          <w:sz w:val="24"/>
          <w:szCs w:val="24"/>
          <w:highlight w:val="white"/>
        </w:rPr>
        <w:tab/>
      </w:r>
      <w:r w:rsidRPr="002968EE">
        <w:rPr>
          <w:rFonts w:ascii="Times New Roman" w:eastAsia="Times New Roman" w:hAnsi="Times New Roman" w:cs="Times New Roman"/>
          <w:sz w:val="24"/>
          <w:szCs w:val="24"/>
        </w:rPr>
        <w:t xml:space="preserve">Forecast </w:t>
      </w:r>
      <w:del w:id="216" w:author="Abby Lewis" w:date="2021-07-05T10:34:00Z">
        <w:r w:rsidRPr="002968EE" w:rsidDel="00776F34">
          <w:rPr>
            <w:rFonts w:ascii="Times New Roman" w:eastAsia="Times New Roman" w:hAnsi="Times New Roman" w:cs="Times New Roman"/>
            <w:sz w:val="24"/>
            <w:szCs w:val="24"/>
          </w:rPr>
          <w:delText xml:space="preserve">skill </w:delText>
        </w:r>
      </w:del>
      <w:ins w:id="217" w:author="Abby Lewis" w:date="2021-07-05T10:42:00Z">
        <w:r w:rsidR="00776F34">
          <w:rPr>
            <w:rFonts w:ascii="Times New Roman" w:eastAsia="Times New Roman" w:hAnsi="Times New Roman" w:cs="Times New Roman"/>
            <w:sz w:val="24"/>
            <w:szCs w:val="24"/>
          </w:rPr>
          <w:t>accuracy</w:t>
        </w:r>
      </w:ins>
      <w:ins w:id="218" w:author="Abby Lewis" w:date="2021-07-05T10:34:00Z">
        <w:r w:rsidR="00776F34"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data (R</w:t>
      </w:r>
      <w:r w:rsidRPr="002968EE">
        <w:rPr>
          <w:rFonts w:ascii="Times New Roman" w:eastAsia="Times New Roman" w:hAnsi="Times New Roman" w:cs="Times New Roman"/>
          <w:sz w:val="24"/>
          <w:szCs w:val="24"/>
          <w:vertAlign w:val="superscript"/>
        </w:rPr>
        <w:t>2</w:t>
      </w:r>
      <w:r w:rsidRPr="002968EE">
        <w:rPr>
          <w:rFonts w:ascii="Times New Roman" w:eastAsia="Times New Roman" w:hAnsi="Times New Roman" w:cs="Times New Roman"/>
          <w:sz w:val="24"/>
          <w:szCs w:val="24"/>
        </w:rPr>
        <w:t xml:space="preserve">) from at least three papers on 1–7 day forecast horizons were available for four forecast variables: chlorophyll, phytoplankton taxa, pollen, and evapotranspiration (ET). Forecast performance decreased with increasing forecast horizon for all forecast variables (Fig. 7, Table 2). The slope and intercept of forecast </w:t>
      </w:r>
      <w:del w:id="219" w:author="Abby Lewis" w:date="2021-07-05T10:34:00Z">
        <w:r w:rsidRPr="002968EE" w:rsidDel="00776F34">
          <w:rPr>
            <w:rFonts w:ascii="Times New Roman" w:eastAsia="Times New Roman" w:hAnsi="Times New Roman" w:cs="Times New Roman"/>
            <w:sz w:val="24"/>
            <w:szCs w:val="24"/>
          </w:rPr>
          <w:delText xml:space="preserve">skill </w:delText>
        </w:r>
      </w:del>
      <w:ins w:id="220" w:author="Abby Lewis" w:date="2021-07-05T10:34:00Z">
        <w:r w:rsidR="00776F34">
          <w:rPr>
            <w:rFonts w:ascii="Times New Roman" w:eastAsia="Times New Roman" w:hAnsi="Times New Roman" w:cs="Times New Roman"/>
            <w:sz w:val="24"/>
            <w:szCs w:val="24"/>
          </w:rPr>
          <w:t>accuracy</w:t>
        </w:r>
        <w:r w:rsidR="00776F34"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 xml:space="preserve">over increasing forecast horizons differed between variables, as revealed in our indicator analysis: the intercepts for pollen and ET were significantly lower than for chlorophyll, the reference indicator. In comparison to chlorophyll, forecast </w:t>
      </w:r>
      <w:del w:id="221" w:author="Abby Lewis" w:date="2021-07-05T10:34:00Z">
        <w:r w:rsidRPr="002968EE" w:rsidDel="00776F34">
          <w:rPr>
            <w:rFonts w:ascii="Times New Roman" w:eastAsia="Times New Roman" w:hAnsi="Times New Roman" w:cs="Times New Roman"/>
            <w:sz w:val="24"/>
            <w:szCs w:val="24"/>
          </w:rPr>
          <w:delText xml:space="preserve">skill </w:delText>
        </w:r>
      </w:del>
      <w:ins w:id="222" w:author="Abby Lewis" w:date="2021-07-05T10:34:00Z">
        <w:r w:rsidR="00776F34">
          <w:rPr>
            <w:rFonts w:ascii="Times New Roman" w:eastAsia="Times New Roman" w:hAnsi="Times New Roman" w:cs="Times New Roman"/>
            <w:sz w:val="24"/>
            <w:szCs w:val="24"/>
          </w:rPr>
          <w:t>accuracy</w:t>
        </w:r>
        <w:r w:rsidR="00776F34"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for pollen and ET decreased significantly more slowly over time. Unsurprisingly, the intercept and slope of phytoplankton were not significantly different from the intercept and slope of chlorophyll, the reference indicator (Fig. 7, Table 2).</w:t>
      </w:r>
    </w:p>
    <w:p w14:paraId="0000005B" w14:textId="77777777" w:rsidR="002E34FA" w:rsidRPr="002968EE" w:rsidRDefault="002E34FA">
      <w:pPr>
        <w:spacing w:line="480" w:lineRule="auto"/>
        <w:rPr>
          <w:rFonts w:ascii="Times New Roman" w:eastAsia="Times New Roman" w:hAnsi="Times New Roman" w:cs="Times New Roman"/>
          <w:sz w:val="24"/>
          <w:szCs w:val="24"/>
        </w:rPr>
      </w:pPr>
    </w:p>
    <w:p w14:paraId="0000005C"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DISCUSSION</w:t>
      </w:r>
    </w:p>
    <w:p w14:paraId="0000005D" w14:textId="208BBA86" w:rsidR="002E34FA" w:rsidRPr="002968EE" w:rsidRDefault="006727F5">
      <w:pPr>
        <w:spacing w:line="480" w:lineRule="auto"/>
        <w:rPr>
          <w:rFonts w:ascii="Times New Roman" w:eastAsia="Times New Roman" w:hAnsi="Times New Roman" w:cs="Times New Roman"/>
          <w:sz w:val="24"/>
          <w:szCs w:val="24"/>
        </w:rPr>
      </w:pPr>
      <w:bookmarkStart w:id="223" w:name="_heading=h.1ksv4uv" w:colFirst="0" w:colLast="0"/>
      <w:bookmarkEnd w:id="223"/>
      <w:r w:rsidRPr="002968EE">
        <w:rPr>
          <w:rFonts w:ascii="Times New Roman" w:eastAsia="Times New Roman" w:hAnsi="Times New Roman" w:cs="Times New Roman"/>
          <w:sz w:val="24"/>
          <w:szCs w:val="24"/>
          <w:highlight w:val="white"/>
        </w:rPr>
        <w:tab/>
        <w:t xml:space="preserve">Our systematic analysis of 178 near-term ecological forecasting papers demonstrates that the field of near-term ecological forecasting is widespread and growing: forecasts have been produced on all seven continents, and the rate of forecast publication is increasing over time. Although the overall implementation of proposed best practices is low, best practice use is increasing. In particular, the use of automated forecasting workflows, making data available, and archiving forecasts are all increasing significantly over time. Using this dataset of published studies we were able to compare forecast </w:t>
      </w:r>
      <w:del w:id="224" w:author="Abby Lewis" w:date="2021-07-05T10:35:00Z">
        <w:r w:rsidRPr="002968EE" w:rsidDel="00776F34">
          <w:rPr>
            <w:rFonts w:ascii="Times New Roman" w:eastAsia="Times New Roman" w:hAnsi="Times New Roman" w:cs="Times New Roman"/>
            <w:sz w:val="24"/>
            <w:szCs w:val="24"/>
            <w:highlight w:val="white"/>
          </w:rPr>
          <w:delText xml:space="preserve">skill </w:delText>
        </w:r>
      </w:del>
      <w:ins w:id="225" w:author="Abby Lewis" w:date="2021-07-05T10:35:00Z">
        <w:r w:rsidR="00776F34">
          <w:rPr>
            <w:rFonts w:ascii="Times New Roman" w:eastAsia="Times New Roman" w:hAnsi="Times New Roman" w:cs="Times New Roman"/>
            <w:sz w:val="24"/>
            <w:szCs w:val="24"/>
            <w:highlight w:val="white"/>
          </w:rPr>
          <w:t>accuracy</w:t>
        </w:r>
        <w:r w:rsidR="00776F34" w:rsidRPr="002968EE">
          <w:rPr>
            <w:rFonts w:ascii="Times New Roman" w:eastAsia="Times New Roman" w:hAnsi="Times New Roman" w:cs="Times New Roman"/>
            <w:sz w:val="24"/>
            <w:szCs w:val="24"/>
            <w:highlight w:val="white"/>
          </w:rPr>
          <w:t xml:space="preserve"> </w:t>
        </w:r>
      </w:ins>
      <w:r w:rsidRPr="002968EE">
        <w:rPr>
          <w:rFonts w:ascii="Times New Roman" w:eastAsia="Times New Roman" w:hAnsi="Times New Roman" w:cs="Times New Roman"/>
          <w:sz w:val="24"/>
          <w:szCs w:val="24"/>
          <w:highlight w:val="white"/>
        </w:rPr>
        <w:t xml:space="preserve">across scales and variables, and we found that forecast </w:t>
      </w:r>
      <w:del w:id="226" w:author="Abby Lewis" w:date="2021-07-05T10:35:00Z">
        <w:r w:rsidRPr="002968EE" w:rsidDel="00776F34">
          <w:rPr>
            <w:rFonts w:ascii="Times New Roman" w:eastAsia="Times New Roman" w:hAnsi="Times New Roman" w:cs="Times New Roman"/>
            <w:sz w:val="24"/>
            <w:szCs w:val="24"/>
            <w:highlight w:val="white"/>
          </w:rPr>
          <w:delText xml:space="preserve">skill </w:delText>
        </w:r>
      </w:del>
      <w:ins w:id="227" w:author="Abby Lewis" w:date="2021-07-05T10:35:00Z">
        <w:r w:rsidR="00776F34">
          <w:rPr>
            <w:rFonts w:ascii="Times New Roman" w:eastAsia="Times New Roman" w:hAnsi="Times New Roman" w:cs="Times New Roman"/>
            <w:sz w:val="24"/>
            <w:szCs w:val="24"/>
            <w:highlight w:val="white"/>
          </w:rPr>
          <w:t>accuracy</w:t>
        </w:r>
        <w:r w:rsidR="00776F34" w:rsidRPr="002968EE">
          <w:rPr>
            <w:rFonts w:ascii="Times New Roman" w:eastAsia="Times New Roman" w:hAnsi="Times New Roman" w:cs="Times New Roman"/>
            <w:sz w:val="24"/>
            <w:szCs w:val="24"/>
            <w:highlight w:val="white"/>
          </w:rPr>
          <w:t xml:space="preserve"> </w:t>
        </w:r>
      </w:ins>
      <w:r w:rsidRPr="002968EE">
        <w:rPr>
          <w:rFonts w:ascii="Times New Roman" w:eastAsia="Times New Roman" w:hAnsi="Times New Roman" w:cs="Times New Roman"/>
          <w:sz w:val="24"/>
          <w:szCs w:val="24"/>
          <w:highlight w:val="white"/>
        </w:rPr>
        <w:t xml:space="preserve">decreased in consistent patterns over 1–7 day forecast horizons. Variables that </w:t>
      </w:r>
      <w:r w:rsidRPr="002968EE">
        <w:rPr>
          <w:rFonts w:ascii="Times New Roman" w:eastAsia="Times New Roman" w:hAnsi="Times New Roman" w:cs="Times New Roman"/>
          <w:sz w:val="24"/>
          <w:szCs w:val="24"/>
          <w:highlight w:val="white"/>
        </w:rPr>
        <w:lastRenderedPageBreak/>
        <w:t xml:space="preserve">were closely related (i.e., chlorophyll and phytoplankton) displayed very similar trends in predictability over increasing forecast horizons, while more distantly related variables (i.e., pollen, evapotranspiration) exhibited significantly different patterns. </w:t>
      </w:r>
    </w:p>
    <w:p w14:paraId="0000005E" w14:textId="6E681C37" w:rsidR="002E34FA" w:rsidRPr="00970EBA" w:rsidRDefault="002E34FA" w:rsidP="00970EBA">
      <w:pPr>
        <w:spacing w:line="480" w:lineRule="auto"/>
        <w:rPr>
          <w:rFonts w:ascii="Times New Roman" w:hAnsi="Times New Roman" w:cs="Times New Roman"/>
          <w:sz w:val="24"/>
          <w:szCs w:val="24"/>
        </w:rPr>
      </w:pPr>
    </w:p>
    <w:p w14:paraId="0000005F" w14:textId="77777777" w:rsidR="002E34FA" w:rsidRPr="002968EE" w:rsidRDefault="006727F5">
      <w:pPr>
        <w:spacing w:line="480" w:lineRule="auto"/>
        <w:rPr>
          <w:rFonts w:ascii="Times New Roman" w:eastAsia="Times New Roman" w:hAnsi="Times New Roman" w:cs="Times New Roman"/>
          <w:b/>
          <w:sz w:val="24"/>
          <w:szCs w:val="24"/>
          <w:highlight w:val="magenta"/>
        </w:rPr>
      </w:pPr>
      <w:r w:rsidRPr="002968EE">
        <w:rPr>
          <w:rFonts w:ascii="Times New Roman" w:eastAsia="Times New Roman" w:hAnsi="Times New Roman" w:cs="Times New Roman"/>
          <w:b/>
          <w:sz w:val="24"/>
          <w:szCs w:val="24"/>
        </w:rPr>
        <w:t>Near-term ecological forecasting: state of the field</w:t>
      </w:r>
    </w:p>
    <w:p w14:paraId="00000060" w14:textId="77777777" w:rsidR="002E34FA" w:rsidRPr="002968EE" w:rsidRDefault="006727F5">
      <w:pPr>
        <w:spacing w:line="480" w:lineRule="auto"/>
        <w:ind w:firstLine="720"/>
        <w:rPr>
          <w:rFonts w:ascii="Times New Roman" w:eastAsia="Times New Roman" w:hAnsi="Times New Roman" w:cs="Times New Roman"/>
          <w:sz w:val="24"/>
          <w:szCs w:val="24"/>
        </w:rPr>
      </w:pPr>
      <w:bookmarkStart w:id="228" w:name="_heading=h.44sinio" w:colFirst="0" w:colLast="0"/>
      <w:bookmarkEnd w:id="228"/>
      <w:r w:rsidRPr="002968EE">
        <w:rPr>
          <w:rFonts w:ascii="Times New Roman" w:eastAsia="Times New Roman" w:hAnsi="Times New Roman" w:cs="Times New Roman"/>
          <w:sz w:val="24"/>
          <w:szCs w:val="24"/>
          <w:highlight w:val="white"/>
        </w:rPr>
        <w:t>As publication of near-term ecological forecasts continues to accelerate, evaluating the state of the field now can provide critical insight to help</w:t>
      </w:r>
      <w:r w:rsidRPr="002968EE">
        <w:rPr>
          <w:rFonts w:ascii="Times New Roman" w:eastAsia="Times New Roman" w:hAnsi="Times New Roman" w:cs="Times New Roman"/>
          <w:sz w:val="24"/>
          <w:szCs w:val="24"/>
        </w:rPr>
        <w:t xml:space="preserve"> prioritize areas of improvement moving forward. Below we discuss aspects of near-term ecological forecasting that are well-developed, those that are improving over time, and areas that may need improvement based upon the results of this analysis.</w:t>
      </w:r>
    </w:p>
    <w:p w14:paraId="00000061" w14:textId="77777777" w:rsidR="002E34FA" w:rsidRPr="002968EE" w:rsidRDefault="002E34FA">
      <w:pPr>
        <w:spacing w:line="480" w:lineRule="auto"/>
        <w:ind w:firstLine="720"/>
        <w:rPr>
          <w:rFonts w:ascii="Times New Roman" w:eastAsia="Times New Roman" w:hAnsi="Times New Roman" w:cs="Times New Roman"/>
          <w:sz w:val="24"/>
          <w:szCs w:val="24"/>
        </w:rPr>
      </w:pPr>
    </w:p>
    <w:p w14:paraId="00000062" w14:textId="7ADD6A62" w:rsidR="002E34FA" w:rsidRPr="002968EE" w:rsidRDefault="006727F5">
      <w:pPr>
        <w:spacing w:line="480" w:lineRule="auto"/>
        <w:rPr>
          <w:rFonts w:ascii="Times New Roman" w:eastAsia="Times New Roman" w:hAnsi="Times New Roman" w:cs="Times New Roman"/>
          <w:i/>
          <w:sz w:val="24"/>
          <w:szCs w:val="24"/>
        </w:rPr>
      </w:pPr>
      <w:r w:rsidRPr="002968EE">
        <w:rPr>
          <w:rFonts w:ascii="Times New Roman" w:eastAsia="Times New Roman" w:hAnsi="Times New Roman" w:cs="Times New Roman"/>
          <w:i/>
          <w:sz w:val="24"/>
          <w:szCs w:val="24"/>
        </w:rPr>
        <w:t>Well-developed practices in near-term ecological forecasting: high rates of forecast assessment</w:t>
      </w:r>
      <w:ins w:id="229" w:author="Abby Lewis" w:date="2021-06-20T18:42:00Z">
        <w:r w:rsidRPr="002968EE">
          <w:rPr>
            <w:rFonts w:ascii="Times New Roman" w:eastAsia="Times New Roman" w:hAnsi="Times New Roman" w:cs="Times New Roman"/>
            <w:i/>
            <w:sz w:val="24"/>
            <w:szCs w:val="24"/>
          </w:rPr>
          <w:t xml:space="preserve"> and model comparison</w:t>
        </w:r>
      </w:ins>
    </w:p>
    <w:p w14:paraId="00000063" w14:textId="5127A8D1"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Only one out of the nine proposed best practices was demonstrated in more than half of the papers in this analysis: </w:t>
      </w:r>
      <w:ins w:id="230" w:author="Abby Lewis" w:date="2021-07-05T10:27:00Z">
        <w:r w:rsidR="006215B4">
          <w:rPr>
            <w:rFonts w:ascii="Times New Roman" w:eastAsia="Times New Roman" w:hAnsi="Times New Roman" w:cs="Times New Roman"/>
            <w:sz w:val="24"/>
            <w:szCs w:val="24"/>
          </w:rPr>
          <w:t>r</w:t>
        </w:r>
      </w:ins>
      <w:del w:id="231" w:author="Abby Lewis" w:date="2021-07-05T10:27:00Z">
        <w:r w:rsidRPr="002968EE" w:rsidDel="006215B4">
          <w:rPr>
            <w:rFonts w:ascii="Times New Roman" w:eastAsia="Times New Roman" w:hAnsi="Times New Roman" w:cs="Times New Roman"/>
            <w:sz w:val="24"/>
            <w:szCs w:val="24"/>
          </w:rPr>
          <w:delText>assess and r</w:delText>
        </w:r>
      </w:del>
      <w:r w:rsidRPr="002968EE">
        <w:rPr>
          <w:rFonts w:ascii="Times New Roman" w:eastAsia="Times New Roman" w:hAnsi="Times New Roman" w:cs="Times New Roman"/>
          <w:sz w:val="24"/>
          <w:szCs w:val="24"/>
        </w:rPr>
        <w:t xml:space="preserve">eport forecast </w:t>
      </w:r>
      <w:del w:id="232" w:author="Abby Lewis" w:date="2021-07-05T10:27:00Z">
        <w:r w:rsidRPr="002968EE" w:rsidDel="006215B4">
          <w:rPr>
            <w:rFonts w:ascii="Times New Roman" w:eastAsia="Times New Roman" w:hAnsi="Times New Roman" w:cs="Times New Roman"/>
            <w:sz w:val="24"/>
            <w:szCs w:val="24"/>
          </w:rPr>
          <w:delText>skill</w:delText>
        </w:r>
      </w:del>
      <w:ins w:id="233" w:author="Abby Lewis" w:date="2021-07-05T10:27:00Z">
        <w:r w:rsidR="006215B4">
          <w:rPr>
            <w:rFonts w:ascii="Times New Roman" w:eastAsia="Times New Roman" w:hAnsi="Times New Roman" w:cs="Times New Roman"/>
            <w:sz w:val="24"/>
            <w:szCs w:val="24"/>
          </w:rPr>
          <w:t>accuracy</w:t>
        </w:r>
      </w:ins>
      <w:r w:rsidRPr="002968EE">
        <w:rPr>
          <w:rFonts w:ascii="Times New Roman" w:eastAsia="Times New Roman" w:hAnsi="Times New Roman" w:cs="Times New Roman"/>
          <w:sz w:val="24"/>
          <w:szCs w:val="24"/>
        </w:rPr>
        <w:t xml:space="preserve">. In this study, high rates of forecast </w:t>
      </w:r>
      <w:del w:id="234" w:author="Abby Lewis" w:date="2021-07-05T10:35:00Z">
        <w:r w:rsidRPr="002968EE" w:rsidDel="00776F34">
          <w:rPr>
            <w:rFonts w:ascii="Times New Roman" w:eastAsia="Times New Roman" w:hAnsi="Times New Roman" w:cs="Times New Roman"/>
            <w:sz w:val="24"/>
            <w:szCs w:val="24"/>
          </w:rPr>
          <w:delText xml:space="preserve">skill </w:delText>
        </w:r>
      </w:del>
      <w:r w:rsidRPr="002968EE">
        <w:rPr>
          <w:rFonts w:ascii="Times New Roman" w:eastAsia="Times New Roman" w:hAnsi="Times New Roman" w:cs="Times New Roman"/>
          <w:sz w:val="24"/>
          <w:szCs w:val="24"/>
        </w:rPr>
        <w:t>assessment and reporting allowed us to compare forecast performance across scales and variables. While R</w:t>
      </w:r>
      <w:r w:rsidRPr="002968EE">
        <w:rPr>
          <w:rFonts w:ascii="Times New Roman" w:eastAsia="Times New Roman" w:hAnsi="Times New Roman" w:cs="Times New Roman"/>
          <w:sz w:val="24"/>
          <w:szCs w:val="24"/>
          <w:vertAlign w:val="superscript"/>
        </w:rPr>
        <w:t>2</w:t>
      </w:r>
      <w:r w:rsidRPr="002968EE">
        <w:rPr>
          <w:rFonts w:ascii="Times New Roman" w:eastAsia="Times New Roman" w:hAnsi="Times New Roman" w:cs="Times New Roman"/>
          <w:sz w:val="24"/>
          <w:szCs w:val="24"/>
        </w:rPr>
        <w:t xml:space="preserve"> was the most commonly reported forecast </w:t>
      </w:r>
      <w:del w:id="235" w:author="Abby Lewis" w:date="2021-07-05T10:35:00Z">
        <w:r w:rsidRPr="002968EE" w:rsidDel="00776F34">
          <w:rPr>
            <w:rFonts w:ascii="Times New Roman" w:eastAsia="Times New Roman" w:hAnsi="Times New Roman" w:cs="Times New Roman"/>
            <w:sz w:val="24"/>
            <w:szCs w:val="24"/>
          </w:rPr>
          <w:delText xml:space="preserve">skill </w:delText>
        </w:r>
      </w:del>
      <w:ins w:id="236" w:author="Abby Lewis" w:date="2021-07-05T10:35:00Z">
        <w:r w:rsidR="00776F34">
          <w:rPr>
            <w:rFonts w:ascii="Times New Roman" w:eastAsia="Times New Roman" w:hAnsi="Times New Roman" w:cs="Times New Roman"/>
            <w:sz w:val="24"/>
            <w:szCs w:val="24"/>
          </w:rPr>
          <w:t>evaluation</w:t>
        </w:r>
        <w:r w:rsidR="00776F34"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 xml:space="preserve">metric and served as an effective </w:t>
      </w:r>
      <w:del w:id="237" w:author="Abby Lewis" w:date="2021-07-05T10:35:00Z">
        <w:r w:rsidRPr="002968EE" w:rsidDel="00776F34">
          <w:rPr>
            <w:rFonts w:ascii="Times New Roman" w:eastAsia="Times New Roman" w:hAnsi="Times New Roman" w:cs="Times New Roman"/>
            <w:sz w:val="24"/>
            <w:szCs w:val="24"/>
          </w:rPr>
          <w:delText xml:space="preserve">skill </w:delText>
        </w:r>
      </w:del>
      <w:ins w:id="238" w:author="Abby Lewis" w:date="2021-07-05T10:36:00Z">
        <w:r w:rsidR="00776F34">
          <w:rPr>
            <w:rFonts w:ascii="Times New Roman" w:eastAsia="Times New Roman" w:hAnsi="Times New Roman" w:cs="Times New Roman"/>
            <w:sz w:val="24"/>
            <w:szCs w:val="24"/>
          </w:rPr>
          <w:t xml:space="preserve">accuracy </w:t>
        </w:r>
      </w:ins>
      <w:r w:rsidRPr="002968EE">
        <w:rPr>
          <w:rFonts w:ascii="Times New Roman" w:eastAsia="Times New Roman" w:hAnsi="Times New Roman" w:cs="Times New Roman"/>
          <w:sz w:val="24"/>
          <w:szCs w:val="24"/>
        </w:rPr>
        <w:t xml:space="preserve">score for this preliminary analysis, it would be preferable to use a metric of forecast performance that is not bias-corrected. Other scale-independent metrics of forecast performance include percentage errors (e.g., mean absolute percentage error; MAPE) or scaled errors (e.g., mean absolute scaled error; MASE; Hyndman and </w:t>
      </w:r>
      <w:proofErr w:type="spellStart"/>
      <w:r w:rsidRPr="002968EE">
        <w:rPr>
          <w:rFonts w:ascii="Times New Roman" w:eastAsia="Times New Roman" w:hAnsi="Times New Roman" w:cs="Times New Roman"/>
          <w:sz w:val="24"/>
          <w:szCs w:val="24"/>
        </w:rPr>
        <w:t>Athanasopoulos</w:t>
      </w:r>
      <w:proofErr w:type="spellEnd"/>
      <w:r w:rsidRPr="002968EE">
        <w:rPr>
          <w:rFonts w:ascii="Times New Roman" w:eastAsia="Times New Roman" w:hAnsi="Times New Roman" w:cs="Times New Roman"/>
          <w:sz w:val="24"/>
          <w:szCs w:val="24"/>
        </w:rPr>
        <w:t xml:space="preserve"> 2018). Percentage errors are not universally applicable because they penalize a lack of precision more heavily in a range closer to zero (in the units of the forecast), which is not valid for a number of </w:t>
      </w:r>
      <w:r w:rsidRPr="002968EE">
        <w:rPr>
          <w:rFonts w:ascii="Times New Roman" w:eastAsia="Times New Roman" w:hAnsi="Times New Roman" w:cs="Times New Roman"/>
          <w:sz w:val="24"/>
          <w:szCs w:val="24"/>
        </w:rPr>
        <w:lastRenderedPageBreak/>
        <w:t>forecast variables (e.g., temperature in units of Fahrenheit or Celsius</w:t>
      </w:r>
      <w:ins w:id="239" w:author="Abby Lewis" w:date="2021-07-05T10:09:00Z">
        <w:r w:rsidR="00970EBA">
          <w:rPr>
            <w:rFonts w:ascii="Times New Roman" w:eastAsia="Times New Roman" w:hAnsi="Times New Roman" w:cs="Times New Roman"/>
            <w:sz w:val="24"/>
            <w:szCs w:val="24"/>
          </w:rPr>
          <w:t>, net ecosystem exchange of carbon dioxide</w:t>
        </w:r>
      </w:ins>
      <w:r w:rsidRPr="002968EE">
        <w:rPr>
          <w:rFonts w:ascii="Times New Roman" w:eastAsia="Times New Roman" w:hAnsi="Times New Roman" w:cs="Times New Roman"/>
          <w:sz w:val="24"/>
          <w:szCs w:val="24"/>
        </w:rPr>
        <w:t xml:space="preserve">; Hyndman and </w:t>
      </w:r>
      <w:proofErr w:type="spellStart"/>
      <w:r w:rsidRPr="002968EE">
        <w:rPr>
          <w:rFonts w:ascii="Times New Roman" w:eastAsia="Times New Roman" w:hAnsi="Times New Roman" w:cs="Times New Roman"/>
          <w:sz w:val="24"/>
          <w:szCs w:val="24"/>
        </w:rPr>
        <w:t>Athanasopoulos</w:t>
      </w:r>
      <w:proofErr w:type="spellEnd"/>
      <w:r w:rsidRPr="002968EE">
        <w:rPr>
          <w:rFonts w:ascii="Times New Roman" w:eastAsia="Times New Roman" w:hAnsi="Times New Roman" w:cs="Times New Roman"/>
          <w:sz w:val="24"/>
          <w:szCs w:val="24"/>
        </w:rPr>
        <w:t xml:space="preserve"> 2018). Scaled errors may present the most effective means of comparing forecasts with different ranges and units, however, they require choosing a relevant null model (Hyndman and </w:t>
      </w:r>
      <w:proofErr w:type="spellStart"/>
      <w:r w:rsidRPr="002968EE">
        <w:rPr>
          <w:rFonts w:ascii="Times New Roman" w:eastAsia="Times New Roman" w:hAnsi="Times New Roman" w:cs="Times New Roman"/>
          <w:sz w:val="24"/>
          <w:szCs w:val="24"/>
        </w:rPr>
        <w:t>Athanasopoulos</w:t>
      </w:r>
      <w:proofErr w:type="spellEnd"/>
      <w:r w:rsidRPr="002968EE">
        <w:rPr>
          <w:rFonts w:ascii="Times New Roman" w:eastAsia="Times New Roman" w:hAnsi="Times New Roman" w:cs="Times New Roman"/>
          <w:sz w:val="24"/>
          <w:szCs w:val="24"/>
        </w:rPr>
        <w:t xml:space="preserve"> 2018), which is currently not common in near-term ecological forecasting literature (Fig. 6). </w:t>
      </w:r>
    </w:p>
    <w:p w14:paraId="00000064" w14:textId="12723D6E" w:rsidR="002E34FA" w:rsidRPr="002968EE" w:rsidRDefault="006727F5">
      <w:pPr>
        <w:spacing w:line="480" w:lineRule="auto"/>
        <w:ind w:firstLine="720"/>
        <w:rPr>
          <w:rFonts w:ascii="Times New Roman" w:eastAsia="Times New Roman" w:hAnsi="Times New Roman" w:cs="Times New Roman"/>
          <w:sz w:val="24"/>
          <w:szCs w:val="24"/>
        </w:rPr>
      </w:pPr>
      <w:bookmarkStart w:id="240" w:name="_heading=h.2jxsxqh" w:colFirst="0" w:colLast="0"/>
      <w:bookmarkEnd w:id="240"/>
      <w:r w:rsidRPr="002968EE">
        <w:rPr>
          <w:rFonts w:ascii="Times New Roman" w:eastAsia="Times New Roman" w:hAnsi="Times New Roman" w:cs="Times New Roman"/>
          <w:sz w:val="24"/>
          <w:szCs w:val="24"/>
          <w:highlight w:val="white"/>
        </w:rPr>
        <w:t xml:space="preserve">Of the papers that did not assess and report any metric of forecast </w:t>
      </w:r>
      <w:del w:id="241" w:author="Abby Lewis" w:date="2021-07-05T10:36:00Z">
        <w:r w:rsidRPr="002968EE" w:rsidDel="00776F34">
          <w:rPr>
            <w:rFonts w:ascii="Times New Roman" w:eastAsia="Times New Roman" w:hAnsi="Times New Roman" w:cs="Times New Roman"/>
            <w:sz w:val="24"/>
            <w:szCs w:val="24"/>
            <w:highlight w:val="white"/>
          </w:rPr>
          <w:delText>skill</w:delText>
        </w:r>
      </w:del>
      <w:ins w:id="242" w:author="Abby Lewis" w:date="2021-07-05T10:36:00Z">
        <w:r w:rsidR="00776F34">
          <w:rPr>
            <w:rFonts w:ascii="Times New Roman" w:eastAsia="Times New Roman" w:hAnsi="Times New Roman" w:cs="Times New Roman"/>
            <w:sz w:val="24"/>
            <w:szCs w:val="24"/>
            <w:highlight w:val="white"/>
          </w:rPr>
          <w:t>accuracy</w:t>
        </w:r>
      </w:ins>
      <w:r w:rsidRPr="002968EE">
        <w:rPr>
          <w:rFonts w:ascii="Times New Roman" w:eastAsia="Times New Roman" w:hAnsi="Times New Roman" w:cs="Times New Roman"/>
          <w:sz w:val="24"/>
          <w:szCs w:val="24"/>
          <w:highlight w:val="white"/>
        </w:rPr>
        <w:t xml:space="preserve">, many (77%) predicted at forecast horizons greater than or equal to one year, suggesting that part of the reason these papers did not assess forecast </w:t>
      </w:r>
      <w:del w:id="243" w:author="Abby Lewis" w:date="2021-07-05T10:36:00Z">
        <w:r w:rsidRPr="002968EE" w:rsidDel="00776F34">
          <w:rPr>
            <w:rFonts w:ascii="Times New Roman" w:eastAsia="Times New Roman" w:hAnsi="Times New Roman" w:cs="Times New Roman"/>
            <w:sz w:val="24"/>
            <w:szCs w:val="24"/>
            <w:highlight w:val="white"/>
          </w:rPr>
          <w:delText xml:space="preserve">skill </w:delText>
        </w:r>
      </w:del>
      <w:ins w:id="244" w:author="Abby Lewis" w:date="2021-07-05T10:36:00Z">
        <w:r w:rsidR="00776F34">
          <w:rPr>
            <w:rFonts w:ascii="Times New Roman" w:eastAsia="Times New Roman" w:hAnsi="Times New Roman" w:cs="Times New Roman"/>
            <w:sz w:val="24"/>
            <w:szCs w:val="24"/>
            <w:highlight w:val="white"/>
          </w:rPr>
          <w:t>accuracy</w:t>
        </w:r>
        <w:r w:rsidR="00776F34" w:rsidRPr="002968EE">
          <w:rPr>
            <w:rFonts w:ascii="Times New Roman" w:eastAsia="Times New Roman" w:hAnsi="Times New Roman" w:cs="Times New Roman"/>
            <w:sz w:val="24"/>
            <w:szCs w:val="24"/>
            <w:highlight w:val="white"/>
          </w:rPr>
          <w:t xml:space="preserve"> </w:t>
        </w:r>
      </w:ins>
      <w:r w:rsidRPr="002968EE">
        <w:rPr>
          <w:rFonts w:ascii="Times New Roman" w:eastAsia="Times New Roman" w:hAnsi="Times New Roman" w:cs="Times New Roman"/>
          <w:sz w:val="24"/>
          <w:szCs w:val="24"/>
          <w:highlight w:val="white"/>
        </w:rPr>
        <w:t>may be the long lag before data would be available for forecast evaluation. In cases when the forecast horizon is too far into the future to evaluate results, researchers could consider making and evaluating additional forecasts at short time horizons to provide at least an intermediate evaluation of their forecasting system (Harris et al. 2018)</w:t>
      </w:r>
      <w:r w:rsidRPr="002968EE">
        <w:rPr>
          <w:rFonts w:ascii="Times New Roman" w:eastAsia="Times New Roman" w:hAnsi="Times New Roman" w:cs="Times New Roman"/>
          <w:sz w:val="24"/>
          <w:szCs w:val="24"/>
        </w:rPr>
        <w:t>. Assessing hindcasts of historical data may also provide a means of evaluating the forecasting system, given sufficient historical data.</w:t>
      </w:r>
    </w:p>
    <w:p w14:paraId="00000065" w14:textId="54C91EBA" w:rsidR="002E34FA" w:rsidRPr="002968EE" w:rsidRDefault="006727F5">
      <w:pPr>
        <w:spacing w:line="480" w:lineRule="auto"/>
        <w:ind w:firstLine="720"/>
        <w:rPr>
          <w:ins w:id="245" w:author="Abby Lewis" w:date="2021-06-20T19:14:00Z"/>
          <w:rFonts w:ascii="Times New Roman" w:eastAsia="Times New Roman" w:hAnsi="Times New Roman" w:cs="Times New Roman"/>
          <w:sz w:val="24"/>
          <w:szCs w:val="24"/>
        </w:rPr>
      </w:pPr>
      <w:ins w:id="246" w:author="Abby Lewis" w:date="2021-06-20T19:14:00Z">
        <w:r w:rsidRPr="002968EE">
          <w:rPr>
            <w:rFonts w:ascii="Times New Roman" w:eastAsia="Times New Roman" w:hAnsi="Times New Roman" w:cs="Times New Roman"/>
            <w:sz w:val="24"/>
            <w:szCs w:val="24"/>
          </w:rPr>
          <w:t xml:space="preserve">Notably, many papers that included forecast assessment also compared multiple modeling approaches; 47% of papers in the dataset included model comparisons, despite the fact that this is a research-tier practice and may not be relevant to all applications. These high rates of model comparison may facilitate future analyses that determine relevant model structures for a variety of ecological applications (e.g., see </w:t>
        </w:r>
        <w:proofErr w:type="spellStart"/>
        <w:r w:rsidRPr="002968EE">
          <w:rPr>
            <w:rFonts w:ascii="Times New Roman" w:eastAsia="Times New Roman" w:hAnsi="Times New Roman" w:cs="Times New Roman"/>
            <w:sz w:val="24"/>
            <w:szCs w:val="24"/>
          </w:rPr>
          <w:t>Rousso</w:t>
        </w:r>
        <w:proofErr w:type="spellEnd"/>
        <w:r w:rsidRPr="002968EE">
          <w:rPr>
            <w:rFonts w:ascii="Times New Roman" w:eastAsia="Times New Roman" w:hAnsi="Times New Roman" w:cs="Times New Roman"/>
            <w:sz w:val="24"/>
            <w:szCs w:val="24"/>
          </w:rPr>
          <w:t xml:space="preserve"> et al. 2020).</w:t>
        </w:r>
      </w:ins>
    </w:p>
    <w:p w14:paraId="00000066" w14:textId="77777777" w:rsidR="002E34FA" w:rsidRPr="002968EE" w:rsidRDefault="002E34FA">
      <w:pPr>
        <w:spacing w:line="480" w:lineRule="auto"/>
        <w:ind w:firstLine="720"/>
        <w:rPr>
          <w:rFonts w:ascii="Times New Roman" w:eastAsia="Times New Roman" w:hAnsi="Times New Roman" w:cs="Times New Roman"/>
          <w:sz w:val="24"/>
          <w:szCs w:val="24"/>
        </w:rPr>
      </w:pPr>
    </w:p>
    <w:p w14:paraId="00000067" w14:textId="00EABAF4" w:rsidR="002E34FA" w:rsidRPr="002968EE" w:rsidRDefault="006727F5">
      <w:pPr>
        <w:spacing w:line="480" w:lineRule="auto"/>
        <w:rPr>
          <w:rFonts w:ascii="Times New Roman" w:eastAsia="Times New Roman" w:hAnsi="Times New Roman" w:cs="Times New Roman"/>
          <w:i/>
          <w:sz w:val="24"/>
          <w:szCs w:val="24"/>
        </w:rPr>
      </w:pPr>
      <w:r w:rsidRPr="002968EE">
        <w:rPr>
          <w:rFonts w:ascii="Times New Roman" w:eastAsia="Times New Roman" w:hAnsi="Times New Roman" w:cs="Times New Roman"/>
          <w:i/>
          <w:sz w:val="24"/>
          <w:szCs w:val="24"/>
        </w:rPr>
        <w:t xml:space="preserve">Developments in near-term ecological forecasting: </w:t>
      </w:r>
      <w:del w:id="247" w:author="Abby Lewis" w:date="2021-06-20T18:41:00Z">
        <w:r w:rsidRPr="002968EE">
          <w:rPr>
            <w:rFonts w:ascii="Times New Roman" w:eastAsia="Times New Roman" w:hAnsi="Times New Roman" w:cs="Times New Roman"/>
            <w:i/>
            <w:sz w:val="24"/>
            <w:szCs w:val="24"/>
          </w:rPr>
          <w:delText xml:space="preserve">high rates of forecast assessment, </w:delText>
        </w:r>
      </w:del>
      <w:r w:rsidRPr="002968EE">
        <w:rPr>
          <w:rFonts w:ascii="Times New Roman" w:eastAsia="Times New Roman" w:hAnsi="Times New Roman" w:cs="Times New Roman"/>
          <w:i/>
          <w:sz w:val="24"/>
          <w:szCs w:val="24"/>
        </w:rPr>
        <w:t>increasing automation and use of open science practices</w:t>
      </w:r>
    </w:p>
    <w:p w14:paraId="00000068"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Over time, near-term ecological forecasting is becoming increasingly automated, creating forecast products that enable real-time decision support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et al. 2018). Forecast automation </w:t>
      </w:r>
      <w:r w:rsidRPr="002968EE">
        <w:rPr>
          <w:rFonts w:ascii="Times New Roman" w:eastAsia="Times New Roman" w:hAnsi="Times New Roman" w:cs="Times New Roman"/>
          <w:sz w:val="24"/>
          <w:szCs w:val="24"/>
        </w:rPr>
        <w:lastRenderedPageBreak/>
        <w:t xml:space="preserve">can be beneficial to decision support because it decreases the amount of manual effort required to create each forecast once the automated system is set up and thereby increases the sustainability of iterative forecasting workflows (White et al. 2019, Hobday et al. 2019, Carey et al. 2021). However, it is important to note that automated forecasting workflows may still require significant human effort to maintain cyberinfrastructure over time (Carey et al. 2021). While the increase in use of iterative forecasts over time was not statistically significant, the percentage of papers that use iterative workflows to update model parameters rather than just the initial conditions of the forecast has increased significantly (Table 1). Updating model parameters as new data are incorporated allows the forecasting system to learn over time and potentially make more accurate predictions in the future (Luo et al. 2011, </w:t>
      </w:r>
      <w:proofErr w:type="spellStart"/>
      <w:r w:rsidRPr="002968EE">
        <w:rPr>
          <w:rFonts w:ascii="Times New Roman" w:eastAsia="Times New Roman" w:hAnsi="Times New Roman" w:cs="Times New Roman"/>
          <w:sz w:val="24"/>
          <w:szCs w:val="24"/>
        </w:rPr>
        <w:t>Niu</w:t>
      </w:r>
      <w:proofErr w:type="spellEnd"/>
      <w:r w:rsidRPr="002968EE">
        <w:rPr>
          <w:rFonts w:ascii="Times New Roman" w:eastAsia="Times New Roman" w:hAnsi="Times New Roman" w:cs="Times New Roman"/>
          <w:sz w:val="24"/>
          <w:szCs w:val="24"/>
        </w:rPr>
        <w:t xml:space="preserve"> et al. 2014, Zwart et al. 2019). </w:t>
      </w:r>
    </w:p>
    <w:p w14:paraId="00000069" w14:textId="77777777" w:rsidR="002E34FA" w:rsidRPr="002968EE" w:rsidRDefault="006727F5">
      <w:pPr>
        <w:spacing w:line="480" w:lineRule="auto"/>
        <w:rPr>
          <w:rFonts w:ascii="Times New Roman" w:eastAsia="Times New Roman" w:hAnsi="Times New Roman" w:cs="Times New Roman"/>
          <w:sz w:val="24"/>
          <w:szCs w:val="24"/>
          <w:highlight w:val="white"/>
        </w:rPr>
      </w:pPr>
      <w:bookmarkStart w:id="248" w:name="_heading=h.z337ya" w:colFirst="0" w:colLast="0"/>
      <w:bookmarkEnd w:id="248"/>
      <w:r w:rsidRPr="002968EE">
        <w:rPr>
          <w:rFonts w:ascii="Times New Roman" w:eastAsia="Times New Roman" w:hAnsi="Times New Roman" w:cs="Times New Roman"/>
          <w:sz w:val="24"/>
          <w:szCs w:val="24"/>
        </w:rPr>
        <w:tab/>
        <w:t>Another area of promise is in the adoption of open scientific practices: both data publication and forecast archiving have increased significantly over the past 40 years. These advances likely reflect a broader movem</w:t>
      </w:r>
      <w:r w:rsidRPr="002968EE">
        <w:rPr>
          <w:rFonts w:ascii="Times New Roman" w:eastAsia="Times New Roman" w:hAnsi="Times New Roman" w:cs="Times New Roman"/>
          <w:sz w:val="24"/>
          <w:szCs w:val="24"/>
          <w:highlight w:val="white"/>
        </w:rPr>
        <w:t xml:space="preserve">ent for open scientific practices that has gained momentum over the past decade in response to intersecting needs for greater reproducible science, knowledge dissemination, and collaboration </w:t>
      </w:r>
      <w:r w:rsidRPr="002968EE">
        <w:rPr>
          <w:rFonts w:ascii="Times New Roman" w:eastAsia="Times New Roman" w:hAnsi="Times New Roman" w:cs="Times New Roman"/>
          <w:sz w:val="24"/>
          <w:szCs w:val="24"/>
        </w:rPr>
        <w:t xml:space="preserve">(e.g., Reichman et al. 2011, </w:t>
      </w:r>
      <w:proofErr w:type="spellStart"/>
      <w:r w:rsidRPr="002968EE">
        <w:rPr>
          <w:rFonts w:ascii="Times New Roman" w:eastAsia="Times New Roman" w:hAnsi="Times New Roman" w:cs="Times New Roman"/>
          <w:sz w:val="24"/>
          <w:szCs w:val="24"/>
        </w:rPr>
        <w:t>Fecher</w:t>
      </w:r>
      <w:proofErr w:type="spellEnd"/>
      <w:r w:rsidRPr="002968EE">
        <w:rPr>
          <w:rFonts w:ascii="Times New Roman" w:eastAsia="Times New Roman" w:hAnsi="Times New Roman" w:cs="Times New Roman"/>
          <w:sz w:val="24"/>
          <w:szCs w:val="24"/>
        </w:rPr>
        <w:t xml:space="preserve"> and </w:t>
      </w:r>
      <w:proofErr w:type="spellStart"/>
      <w:r w:rsidRPr="002968EE">
        <w:rPr>
          <w:rFonts w:ascii="Times New Roman" w:eastAsia="Times New Roman" w:hAnsi="Times New Roman" w:cs="Times New Roman"/>
          <w:sz w:val="24"/>
          <w:szCs w:val="24"/>
        </w:rPr>
        <w:t>Friesike</w:t>
      </w:r>
      <w:proofErr w:type="spellEnd"/>
      <w:r w:rsidRPr="002968EE">
        <w:rPr>
          <w:rFonts w:ascii="Times New Roman" w:eastAsia="Times New Roman" w:hAnsi="Times New Roman" w:cs="Times New Roman"/>
          <w:sz w:val="24"/>
          <w:szCs w:val="24"/>
        </w:rPr>
        <w:t xml:space="preserve"> 2013, Beardsley 2014, Wilkinson et al. 2016, </w:t>
      </w:r>
      <w:proofErr w:type="spellStart"/>
      <w:r w:rsidRPr="002968EE">
        <w:rPr>
          <w:rFonts w:ascii="Times New Roman" w:eastAsia="Times New Roman" w:hAnsi="Times New Roman" w:cs="Times New Roman"/>
          <w:sz w:val="24"/>
          <w:szCs w:val="24"/>
        </w:rPr>
        <w:t>Munafò</w:t>
      </w:r>
      <w:proofErr w:type="spellEnd"/>
      <w:r w:rsidRPr="002968EE">
        <w:rPr>
          <w:rFonts w:ascii="Times New Roman" w:eastAsia="Times New Roman" w:hAnsi="Times New Roman" w:cs="Times New Roman"/>
          <w:sz w:val="24"/>
          <w:szCs w:val="24"/>
        </w:rPr>
        <w:t xml:space="preserve"> et al. 2017, Powers and Hampton 2019)</w:t>
      </w:r>
      <w:r w:rsidRPr="002968EE">
        <w:rPr>
          <w:rFonts w:ascii="Times New Roman" w:eastAsia="Times New Roman" w:hAnsi="Times New Roman" w:cs="Times New Roman"/>
          <w:sz w:val="24"/>
          <w:szCs w:val="24"/>
          <w:highlight w:val="white"/>
        </w:rPr>
        <w:t>. Further increases in the use of open scientific practices have the potential to increase the reproducibility of published forecasting literature while fostering collaboration and accelerating the development of the field.</w:t>
      </w:r>
    </w:p>
    <w:p w14:paraId="0000006A" w14:textId="77777777" w:rsidR="002E34FA" w:rsidRPr="002968EE" w:rsidRDefault="002E34FA">
      <w:pPr>
        <w:spacing w:line="480" w:lineRule="auto"/>
        <w:rPr>
          <w:rFonts w:ascii="Times New Roman" w:eastAsia="Times New Roman" w:hAnsi="Times New Roman" w:cs="Times New Roman"/>
          <w:sz w:val="24"/>
          <w:szCs w:val="24"/>
        </w:rPr>
      </w:pPr>
    </w:p>
    <w:p w14:paraId="0000006B" w14:textId="77777777" w:rsidR="002E34FA" w:rsidRPr="002968EE" w:rsidRDefault="006727F5">
      <w:pPr>
        <w:spacing w:line="480" w:lineRule="auto"/>
        <w:rPr>
          <w:rFonts w:ascii="Times New Roman" w:eastAsia="Times New Roman" w:hAnsi="Times New Roman" w:cs="Times New Roman"/>
          <w:i/>
          <w:sz w:val="24"/>
          <w:szCs w:val="24"/>
          <w:highlight w:val="white"/>
        </w:rPr>
      </w:pPr>
      <w:r w:rsidRPr="002968EE">
        <w:rPr>
          <w:rFonts w:ascii="Times New Roman" w:eastAsia="Times New Roman" w:hAnsi="Times New Roman" w:cs="Times New Roman"/>
          <w:i/>
          <w:sz w:val="24"/>
          <w:szCs w:val="24"/>
        </w:rPr>
        <w:t>Priorities for the future development of near-term ecological forecasting: uncertainty, end user engagement, and null models</w:t>
      </w:r>
    </w:p>
    <w:p w14:paraId="0000006C"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lastRenderedPageBreak/>
        <w:tab/>
        <w:t xml:space="preserve">One of the most notable gaps identified in this analysis is the lack of specified uncertainty in published forecasts. </w:t>
      </w:r>
      <w:r w:rsidRPr="002968EE">
        <w:rPr>
          <w:rFonts w:ascii="Times New Roman" w:eastAsia="Times New Roman" w:hAnsi="Times New Roman" w:cs="Times New Roman"/>
          <w:sz w:val="24"/>
          <w:szCs w:val="24"/>
          <w:highlight w:val="white"/>
        </w:rPr>
        <w:t xml:space="preserve">Meaningful representations of uncertainty are considered so critical to forecast interpretation and evaluation that many definitions of ecological forecasts include uncertainty as an essential component </w:t>
      </w:r>
      <w:r w:rsidRPr="002968EE">
        <w:rPr>
          <w:rFonts w:ascii="Times New Roman" w:eastAsia="Times New Roman" w:hAnsi="Times New Roman" w:cs="Times New Roman"/>
          <w:sz w:val="24"/>
          <w:szCs w:val="24"/>
        </w:rPr>
        <w:t xml:space="preserve">(e.g., Clark et al. 2001, Luo et al. 2011, Harris et al. 2018,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et al. 2018, Carey et al. 2021)</w:t>
      </w:r>
      <w:r w:rsidRPr="002968EE">
        <w:rPr>
          <w:rFonts w:ascii="Times New Roman" w:eastAsia="Times New Roman" w:hAnsi="Times New Roman" w:cs="Times New Roman"/>
          <w:sz w:val="24"/>
          <w:szCs w:val="24"/>
          <w:highlight w:val="white"/>
        </w:rPr>
        <w:t xml:space="preserve">. However, only </w:t>
      </w:r>
      <w:r w:rsidRPr="002968EE">
        <w:rPr>
          <w:rFonts w:ascii="Times New Roman" w:eastAsia="Times New Roman" w:hAnsi="Times New Roman" w:cs="Times New Roman"/>
          <w:sz w:val="24"/>
          <w:szCs w:val="24"/>
        </w:rPr>
        <w:t>45%</w:t>
      </w:r>
      <w:r w:rsidRPr="002968EE">
        <w:rPr>
          <w:rFonts w:ascii="Times New Roman" w:eastAsia="Times New Roman" w:hAnsi="Times New Roman" w:cs="Times New Roman"/>
          <w:sz w:val="24"/>
          <w:szCs w:val="24"/>
          <w:highlight w:val="white"/>
        </w:rPr>
        <w:t xml:space="preserve"> of papers included uncertainty in their forecasts. Lack of forecast uncertainty can be problematic in decision support because when uncertainty is not specified in a forecast output, forecast users create their own, often inaccurate, expectations of forecast uncertainty </w:t>
      </w:r>
      <w:r w:rsidRPr="002968EE">
        <w:rPr>
          <w:rFonts w:ascii="Times New Roman" w:eastAsia="Times New Roman" w:hAnsi="Times New Roman" w:cs="Times New Roman"/>
          <w:sz w:val="24"/>
          <w:szCs w:val="24"/>
        </w:rPr>
        <w:t>(</w:t>
      </w:r>
      <w:proofErr w:type="spellStart"/>
      <w:r w:rsidRPr="002968EE">
        <w:rPr>
          <w:rFonts w:ascii="Times New Roman" w:eastAsia="Times New Roman" w:hAnsi="Times New Roman" w:cs="Times New Roman"/>
          <w:sz w:val="24"/>
          <w:szCs w:val="24"/>
        </w:rPr>
        <w:t>Morss</w:t>
      </w:r>
      <w:proofErr w:type="spellEnd"/>
      <w:r w:rsidRPr="002968EE">
        <w:rPr>
          <w:rFonts w:ascii="Times New Roman" w:eastAsia="Times New Roman" w:hAnsi="Times New Roman" w:cs="Times New Roman"/>
          <w:sz w:val="24"/>
          <w:szCs w:val="24"/>
        </w:rPr>
        <w:t xml:space="preserve"> et al. 2008, Joslyn and Savelli 2010)</w:t>
      </w:r>
      <w:r w:rsidRPr="002968EE">
        <w:rPr>
          <w:rFonts w:ascii="Times New Roman" w:eastAsia="Times New Roman" w:hAnsi="Times New Roman" w:cs="Times New Roman"/>
          <w:sz w:val="24"/>
          <w:szCs w:val="24"/>
          <w:highlight w:val="white"/>
        </w:rPr>
        <w:t xml:space="preserve">. </w:t>
      </w:r>
    </w:p>
    <w:p w14:paraId="0000006D" w14:textId="7C7A45A5"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highlight w:val="white"/>
        </w:rPr>
        <w:t xml:space="preserve">In addition to aiding decision support, uncertainty partitioning has the potential to contribute to </w:t>
      </w:r>
      <w:del w:id="249" w:author="Abby Lewis" w:date="2021-06-13T16:15:00Z">
        <w:r w:rsidRPr="002968EE">
          <w:rPr>
            <w:rFonts w:ascii="Times New Roman" w:eastAsia="Times New Roman" w:hAnsi="Times New Roman" w:cs="Times New Roman"/>
            <w:sz w:val="24"/>
            <w:szCs w:val="24"/>
            <w:highlight w:val="white"/>
          </w:rPr>
          <w:delText xml:space="preserve">our </w:delText>
        </w:r>
      </w:del>
      <w:ins w:id="250" w:author="Abby Lewis" w:date="2021-06-13T16:15:00Z">
        <w:r w:rsidRPr="002968EE">
          <w:rPr>
            <w:rFonts w:ascii="Times New Roman" w:eastAsia="Times New Roman" w:hAnsi="Times New Roman" w:cs="Times New Roman"/>
            <w:sz w:val="24"/>
            <w:szCs w:val="24"/>
            <w:highlight w:val="white"/>
          </w:rPr>
          <w:t xml:space="preserve">forecast improvement and a broader </w:t>
        </w:r>
      </w:ins>
      <w:r w:rsidRPr="002968EE">
        <w:rPr>
          <w:rFonts w:ascii="Times New Roman" w:eastAsia="Times New Roman" w:hAnsi="Times New Roman" w:cs="Times New Roman"/>
          <w:sz w:val="24"/>
          <w:szCs w:val="24"/>
          <w:highlight w:val="white"/>
        </w:rPr>
        <w:t xml:space="preserve">understanding of the limits of ecological predictability. </w:t>
      </w:r>
      <w:r w:rsidRPr="002968EE">
        <w:rPr>
          <w:rFonts w:ascii="Times New Roman" w:eastAsia="Times New Roman" w:hAnsi="Times New Roman" w:cs="Times New Roman"/>
          <w:sz w:val="24"/>
          <w:szCs w:val="24"/>
        </w:rPr>
        <w:t>Partitioning uncertainty into its respective components (e.g., initial condition, driver, parameter, and process uncertainty) allows researchers to understand the constraints to predictability for a given ecological variable and analyze how those constraints differ between forecast scales and horizons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2017b). </w:t>
      </w:r>
      <w:del w:id="251" w:author="Abby Lewis" w:date="2021-07-05T10:08:00Z">
        <w:r w:rsidRPr="002968EE" w:rsidDel="00970EBA">
          <w:rPr>
            <w:rFonts w:ascii="Times New Roman" w:eastAsia="Times New Roman" w:hAnsi="Times New Roman" w:cs="Times New Roman"/>
            <w:sz w:val="24"/>
            <w:szCs w:val="24"/>
          </w:rPr>
          <w:delText>For example, i</w:delText>
        </w:r>
      </w:del>
      <w:ins w:id="252" w:author="Abby Lewis" w:date="2021-07-05T10:08:00Z">
        <w:r w:rsidR="00970EBA">
          <w:rPr>
            <w:rFonts w:ascii="Times New Roman" w:eastAsia="Times New Roman" w:hAnsi="Times New Roman" w:cs="Times New Roman"/>
            <w:sz w:val="24"/>
            <w:szCs w:val="24"/>
          </w:rPr>
          <w:t>I</w:t>
        </w:r>
      </w:ins>
      <w:r w:rsidRPr="002968EE">
        <w:rPr>
          <w:rFonts w:ascii="Times New Roman" w:eastAsia="Times New Roman" w:hAnsi="Times New Roman" w:cs="Times New Roman"/>
          <w:sz w:val="24"/>
          <w:szCs w:val="24"/>
        </w:rPr>
        <w:t>t is well established that forecasting meteorological conditions is a fundamentally chaotic problem, dominated by initial condition uncertainty (</w:t>
      </w:r>
      <w:proofErr w:type="spellStart"/>
      <w:r w:rsidRPr="002968EE">
        <w:rPr>
          <w:rFonts w:ascii="Times New Roman" w:eastAsia="Times New Roman" w:hAnsi="Times New Roman" w:cs="Times New Roman"/>
          <w:sz w:val="24"/>
          <w:szCs w:val="24"/>
        </w:rPr>
        <w:t>Kalnay</w:t>
      </w:r>
      <w:proofErr w:type="spellEnd"/>
      <w:r w:rsidRPr="002968EE">
        <w:rPr>
          <w:rFonts w:ascii="Times New Roman" w:eastAsia="Times New Roman" w:hAnsi="Times New Roman" w:cs="Times New Roman"/>
          <w:sz w:val="24"/>
          <w:szCs w:val="24"/>
        </w:rPr>
        <w:t xml:space="preserve"> 2003). Due to stabilizing feedbacks in ecological systems (e.g., carrying capacity, functional redundancy), other components of uncertainty are hypothesized to dominate ecological forecasts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2017b). This hypothesis is partially supported by our dataset: initial condition uncertainty was the dominant source of forecast uncertainty in only one of three papers that partitioned uncertainty in this analysis. However, because uncertainty partitioning is a relatively new development in ecological forecasting, the small number of studies that partition uncertainty currently prevents us from making conclusions about the limiting factors for predictability across </w:t>
      </w:r>
      <w:del w:id="253" w:author="Abby Lewis" w:date="2021-07-05T10:48:00Z">
        <w:r w:rsidRPr="002968EE" w:rsidDel="00231ECE">
          <w:rPr>
            <w:rFonts w:ascii="Times New Roman" w:eastAsia="Times New Roman" w:hAnsi="Times New Roman" w:cs="Times New Roman"/>
            <w:sz w:val="24"/>
            <w:szCs w:val="24"/>
          </w:rPr>
          <w:delText xml:space="preserve">ecosystems </w:delText>
        </w:r>
      </w:del>
      <w:ins w:id="254" w:author="Abby Lewis" w:date="2021-07-05T10:48:00Z">
        <w:r w:rsidR="00231ECE">
          <w:rPr>
            <w:rFonts w:ascii="Times New Roman" w:eastAsia="Times New Roman" w:hAnsi="Times New Roman" w:cs="Times New Roman"/>
            <w:sz w:val="24"/>
            <w:szCs w:val="24"/>
          </w:rPr>
          <w:t>variables</w:t>
        </w:r>
        <w:r w:rsidR="00231ECE"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 xml:space="preserve">and forecast horizons. </w:t>
      </w:r>
    </w:p>
    <w:p w14:paraId="0000006E" w14:textId="3D77D10F"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lastRenderedPageBreak/>
        <w:t xml:space="preserve">While not all of the near-term ecological forecasts described in our dataset were designed for decision support, approximately 20% of papers mentioned a specific end user for their forecasts. Of these, nearly half specify that the forecasting system was in use by the specified end user (e.g., drinking water management organization, coral reef conservation agency, etc.). Designing forecasts for end users involves a variety of ethical considerations, including equity for end users, communication of forecast </w:t>
      </w:r>
      <w:del w:id="255" w:author="Abby Lewis" w:date="2021-07-05T10:36:00Z">
        <w:r w:rsidRPr="002968EE" w:rsidDel="00776F34">
          <w:rPr>
            <w:rFonts w:ascii="Times New Roman" w:eastAsia="Times New Roman" w:hAnsi="Times New Roman" w:cs="Times New Roman"/>
            <w:sz w:val="24"/>
            <w:szCs w:val="24"/>
          </w:rPr>
          <w:delText>skill</w:delText>
        </w:r>
      </w:del>
      <w:ins w:id="256" w:author="Abby Lewis" w:date="2021-07-05T10:36:00Z">
        <w:r w:rsidR="00776F34">
          <w:rPr>
            <w:rFonts w:ascii="Times New Roman" w:eastAsia="Times New Roman" w:hAnsi="Times New Roman" w:cs="Times New Roman"/>
            <w:sz w:val="24"/>
            <w:szCs w:val="24"/>
          </w:rPr>
          <w:t>accuracy</w:t>
        </w:r>
      </w:ins>
      <w:r w:rsidRPr="002968EE">
        <w:rPr>
          <w:rFonts w:ascii="Times New Roman" w:eastAsia="Times New Roman" w:hAnsi="Times New Roman" w:cs="Times New Roman"/>
          <w:sz w:val="24"/>
          <w:szCs w:val="24"/>
        </w:rPr>
        <w:t xml:space="preserve">, and stakeholder education (Hobday et al. 2019). However, it was rare for a paper to include any explicit mention of ethical considerations made in designing the forecast (5% of papers overall; 25% of forecasts that are in use by an end user). Given the power of forecasts to inform decision support, education on how to </w:t>
      </w:r>
      <w:del w:id="257" w:author="Abby Lewis" w:date="2021-06-12T19:33:00Z">
        <w:r w:rsidRPr="002968EE">
          <w:rPr>
            <w:rFonts w:ascii="Times New Roman" w:eastAsia="Times New Roman" w:hAnsi="Times New Roman" w:cs="Times New Roman"/>
            <w:sz w:val="24"/>
            <w:szCs w:val="24"/>
          </w:rPr>
          <w:delText xml:space="preserve">carefully </w:delText>
        </w:r>
      </w:del>
      <w:r w:rsidRPr="002968EE">
        <w:rPr>
          <w:rFonts w:ascii="Times New Roman" w:eastAsia="Times New Roman" w:hAnsi="Times New Roman" w:cs="Times New Roman"/>
          <w:sz w:val="24"/>
          <w:szCs w:val="24"/>
        </w:rPr>
        <w:t xml:space="preserve">navigate </w:t>
      </w:r>
      <w:del w:id="258" w:author="Abby Lewis" w:date="2021-06-12T19:32:00Z">
        <w:r w:rsidRPr="002968EE">
          <w:rPr>
            <w:rFonts w:ascii="Times New Roman" w:eastAsia="Times New Roman" w:hAnsi="Times New Roman" w:cs="Times New Roman"/>
            <w:sz w:val="24"/>
            <w:szCs w:val="24"/>
          </w:rPr>
          <w:delText>these decisions</w:delText>
        </w:r>
      </w:del>
      <w:ins w:id="259" w:author="Abby Lewis" w:date="2021-06-12T19:32:00Z">
        <w:del w:id="260" w:author="Cayelan C. Carey" w:date="2021-06-16T13:16:00Z">
          <w:r w:rsidRPr="002968EE">
            <w:rPr>
              <w:rFonts w:ascii="Times New Roman" w:eastAsia="Times New Roman" w:hAnsi="Times New Roman" w:cs="Times New Roman"/>
              <w:sz w:val="24"/>
              <w:szCs w:val="24"/>
            </w:rPr>
            <w:delText>engaging</w:delText>
          </w:r>
        </w:del>
      </w:ins>
      <w:ins w:id="261" w:author="Cayelan C. Carey" w:date="2021-06-16T13:16:00Z">
        <w:r w:rsidRPr="002968EE">
          <w:rPr>
            <w:rFonts w:ascii="Times New Roman" w:eastAsia="Times New Roman" w:hAnsi="Times New Roman" w:cs="Times New Roman"/>
            <w:sz w:val="24"/>
            <w:szCs w:val="24"/>
          </w:rPr>
          <w:t>engagement</w:t>
        </w:r>
      </w:ins>
      <w:ins w:id="262" w:author="Abby Lewis" w:date="2021-06-12T19:32:00Z">
        <w:r w:rsidRPr="002968EE">
          <w:rPr>
            <w:rFonts w:ascii="Times New Roman" w:eastAsia="Times New Roman" w:hAnsi="Times New Roman" w:cs="Times New Roman"/>
            <w:sz w:val="24"/>
            <w:szCs w:val="24"/>
          </w:rPr>
          <w:t xml:space="preserve"> with end users, and particularly</w:t>
        </w:r>
      </w:ins>
      <w:ins w:id="263" w:author="Nicholas Hammond" w:date="2021-06-29T15:12:00Z">
        <w:r w:rsidR="00B479D5" w:rsidRPr="002968EE">
          <w:rPr>
            <w:rFonts w:ascii="Times New Roman" w:eastAsia="Times New Roman" w:hAnsi="Times New Roman" w:cs="Times New Roman"/>
            <w:sz w:val="24"/>
            <w:szCs w:val="24"/>
          </w:rPr>
          <w:t xml:space="preserve"> any</w:t>
        </w:r>
      </w:ins>
      <w:ins w:id="264" w:author="Abby Lewis" w:date="2021-06-12T19:32:00Z">
        <w:r w:rsidRPr="002968EE">
          <w:rPr>
            <w:rFonts w:ascii="Times New Roman" w:eastAsia="Times New Roman" w:hAnsi="Times New Roman" w:cs="Times New Roman"/>
            <w:sz w:val="24"/>
            <w:szCs w:val="24"/>
          </w:rPr>
          <w:t xml:space="preserve"> ethical considerations that must be made, </w:t>
        </w:r>
      </w:ins>
      <w:del w:id="265" w:author="Abby Lewis" w:date="2021-06-12T19:32:00Z">
        <w:r w:rsidRPr="002968EE">
          <w:rPr>
            <w:rFonts w:ascii="Times New Roman" w:eastAsia="Times New Roman" w:hAnsi="Times New Roman" w:cs="Times New Roman"/>
            <w:sz w:val="24"/>
            <w:szCs w:val="24"/>
          </w:rPr>
          <w:delText xml:space="preserve"> </w:delText>
        </w:r>
      </w:del>
      <w:r w:rsidRPr="002968EE">
        <w:rPr>
          <w:rFonts w:ascii="Times New Roman" w:eastAsia="Times New Roman" w:hAnsi="Times New Roman" w:cs="Times New Roman"/>
          <w:sz w:val="24"/>
          <w:szCs w:val="24"/>
        </w:rPr>
        <w:t>may be useful in improving the utility of forecasts for stakeholder use.</w:t>
      </w:r>
    </w:p>
    <w:p w14:paraId="0000006F" w14:textId="39CC96C6" w:rsidR="002E34FA" w:rsidRPr="002968EE" w:rsidRDefault="006727F5">
      <w:pPr>
        <w:spacing w:line="480" w:lineRule="auto"/>
        <w:ind w:firstLine="720"/>
        <w:rPr>
          <w:rFonts w:ascii="Times New Roman" w:eastAsia="Times New Roman" w:hAnsi="Times New Roman" w:cs="Times New Roman"/>
          <w:sz w:val="24"/>
          <w:szCs w:val="24"/>
        </w:rPr>
      </w:pPr>
      <w:bookmarkStart w:id="266" w:name="_heading=h.3j2qqm3" w:colFirst="0" w:colLast="0"/>
      <w:bookmarkEnd w:id="266"/>
      <w:r w:rsidRPr="002968EE">
        <w:rPr>
          <w:rFonts w:ascii="Times New Roman" w:eastAsia="Times New Roman" w:hAnsi="Times New Roman" w:cs="Times New Roman"/>
          <w:sz w:val="24"/>
          <w:szCs w:val="24"/>
        </w:rPr>
        <w:t xml:space="preserve">In this study, we found that the use of null model comparisons remains low and has not increased in adoption over time, despite the importance of this practice for contextualizing </w:t>
      </w:r>
      <w:del w:id="267" w:author="Abby Lewis" w:date="2021-07-05T10:37:00Z">
        <w:r w:rsidRPr="002968EE" w:rsidDel="00776F34">
          <w:rPr>
            <w:rFonts w:ascii="Times New Roman" w:eastAsia="Times New Roman" w:hAnsi="Times New Roman" w:cs="Times New Roman"/>
            <w:sz w:val="24"/>
            <w:szCs w:val="24"/>
          </w:rPr>
          <w:delText xml:space="preserve">model </w:delText>
        </w:r>
      </w:del>
      <w:ins w:id="268" w:author="Abby Lewis" w:date="2021-07-05T10:37:00Z">
        <w:r w:rsidR="00776F34">
          <w:rPr>
            <w:rFonts w:ascii="Times New Roman" w:eastAsia="Times New Roman" w:hAnsi="Times New Roman" w:cs="Times New Roman"/>
            <w:sz w:val="24"/>
            <w:szCs w:val="24"/>
          </w:rPr>
          <w:t>forecast</w:t>
        </w:r>
        <w:r w:rsidR="00776F34"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 xml:space="preserve">skill (Harris et al. 2018,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et al. 2018, White et al. 2019). For meteorological forecasting, comparing forecasts to a climatological null model has proved useful as a means of analyzing the limit of predictive skill and the comparative performance of weather forecasts across spatial and temporal scales (</w:t>
      </w:r>
      <w:proofErr w:type="spellStart"/>
      <w:r w:rsidRPr="002968EE">
        <w:rPr>
          <w:rFonts w:ascii="Times New Roman" w:eastAsia="Times New Roman" w:hAnsi="Times New Roman" w:cs="Times New Roman"/>
          <w:sz w:val="24"/>
          <w:szCs w:val="24"/>
        </w:rPr>
        <w:t>Buizza</w:t>
      </w:r>
      <w:proofErr w:type="spellEnd"/>
      <w:r w:rsidRPr="002968EE">
        <w:rPr>
          <w:rFonts w:ascii="Times New Roman" w:eastAsia="Times New Roman" w:hAnsi="Times New Roman" w:cs="Times New Roman"/>
          <w:sz w:val="24"/>
          <w:szCs w:val="24"/>
        </w:rPr>
        <w:t xml:space="preserve"> and </w:t>
      </w:r>
      <w:proofErr w:type="spellStart"/>
      <w:r w:rsidRPr="002968EE">
        <w:rPr>
          <w:rFonts w:ascii="Times New Roman" w:eastAsia="Times New Roman" w:hAnsi="Times New Roman" w:cs="Times New Roman"/>
          <w:sz w:val="24"/>
          <w:szCs w:val="24"/>
        </w:rPr>
        <w:t>Leutbecher</w:t>
      </w:r>
      <w:proofErr w:type="spellEnd"/>
      <w:r w:rsidRPr="002968EE">
        <w:rPr>
          <w:rFonts w:ascii="Times New Roman" w:eastAsia="Times New Roman" w:hAnsi="Times New Roman" w:cs="Times New Roman"/>
          <w:sz w:val="24"/>
          <w:szCs w:val="24"/>
        </w:rPr>
        <w:t xml:space="preserve"> 2015). Parallel advances in ecological forecasting may be enabled through increased use of null model comparisons in the future (Petchey et al. 2015, Hyndman and </w:t>
      </w:r>
      <w:proofErr w:type="spellStart"/>
      <w:r w:rsidRPr="002968EE">
        <w:rPr>
          <w:rFonts w:ascii="Times New Roman" w:eastAsia="Times New Roman" w:hAnsi="Times New Roman" w:cs="Times New Roman"/>
          <w:sz w:val="24"/>
          <w:szCs w:val="24"/>
        </w:rPr>
        <w:t>Athanasopoulos</w:t>
      </w:r>
      <w:proofErr w:type="spellEnd"/>
      <w:r w:rsidRPr="002968EE">
        <w:rPr>
          <w:rFonts w:ascii="Times New Roman" w:eastAsia="Times New Roman" w:hAnsi="Times New Roman" w:cs="Times New Roman"/>
          <w:sz w:val="24"/>
          <w:szCs w:val="24"/>
        </w:rPr>
        <w:t xml:space="preserve"> 2018).</w:t>
      </w:r>
    </w:p>
    <w:p w14:paraId="00000070" w14:textId="77777777" w:rsidR="002E34FA" w:rsidRPr="002968EE" w:rsidRDefault="002E34FA">
      <w:pPr>
        <w:spacing w:line="480" w:lineRule="auto"/>
        <w:ind w:firstLine="720"/>
        <w:rPr>
          <w:rFonts w:ascii="Times New Roman" w:eastAsia="Times New Roman" w:hAnsi="Times New Roman" w:cs="Times New Roman"/>
          <w:sz w:val="24"/>
          <w:szCs w:val="24"/>
        </w:rPr>
      </w:pPr>
    </w:p>
    <w:p w14:paraId="00000071" w14:textId="69E0A7B3" w:rsidR="002E34FA" w:rsidRPr="002968EE" w:rsidRDefault="006727F5">
      <w:pPr>
        <w:spacing w:line="480" w:lineRule="auto"/>
        <w:rPr>
          <w:rFonts w:ascii="Times New Roman" w:eastAsia="Times New Roman" w:hAnsi="Times New Roman" w:cs="Times New Roman"/>
          <w:b/>
          <w:sz w:val="24"/>
          <w:szCs w:val="24"/>
        </w:rPr>
      </w:pPr>
      <w:r w:rsidRPr="002968EE">
        <w:rPr>
          <w:rFonts w:ascii="Times New Roman" w:eastAsia="Times New Roman" w:hAnsi="Times New Roman" w:cs="Times New Roman"/>
          <w:b/>
          <w:sz w:val="24"/>
          <w:szCs w:val="24"/>
        </w:rPr>
        <w:t xml:space="preserve">Published forecasts provide insight into forecastability across </w:t>
      </w:r>
      <w:del w:id="269" w:author="Abby Lewis" w:date="2021-07-02T10:20:00Z">
        <w:r w:rsidRPr="002968EE" w:rsidDel="009A4290">
          <w:rPr>
            <w:rFonts w:ascii="Times New Roman" w:eastAsia="Times New Roman" w:hAnsi="Times New Roman" w:cs="Times New Roman"/>
            <w:b/>
            <w:sz w:val="24"/>
            <w:szCs w:val="24"/>
          </w:rPr>
          <w:delText xml:space="preserve">ecosystems </w:delText>
        </w:r>
      </w:del>
      <w:ins w:id="270" w:author="Abby Lewis" w:date="2021-07-05T10:47:00Z">
        <w:r w:rsidR="00E84080">
          <w:rPr>
            <w:rFonts w:ascii="Times New Roman" w:eastAsia="Times New Roman" w:hAnsi="Times New Roman" w:cs="Times New Roman"/>
            <w:b/>
            <w:sz w:val="24"/>
            <w:szCs w:val="24"/>
          </w:rPr>
          <w:t>scales</w:t>
        </w:r>
      </w:ins>
      <w:ins w:id="271" w:author="Abby Lewis" w:date="2021-07-02T10:20:00Z">
        <w:r w:rsidR="009A4290" w:rsidRPr="002968EE">
          <w:rPr>
            <w:rFonts w:ascii="Times New Roman" w:eastAsia="Times New Roman" w:hAnsi="Times New Roman" w:cs="Times New Roman"/>
            <w:b/>
            <w:sz w:val="24"/>
            <w:szCs w:val="24"/>
          </w:rPr>
          <w:t xml:space="preserve"> </w:t>
        </w:r>
      </w:ins>
      <w:r w:rsidRPr="002968EE">
        <w:rPr>
          <w:rFonts w:ascii="Times New Roman" w:eastAsia="Times New Roman" w:hAnsi="Times New Roman" w:cs="Times New Roman"/>
          <w:b/>
          <w:sz w:val="24"/>
          <w:szCs w:val="24"/>
        </w:rPr>
        <w:t xml:space="preserve">and </w:t>
      </w:r>
      <w:del w:id="272" w:author="Abby Lewis" w:date="2021-07-05T10:47:00Z">
        <w:r w:rsidRPr="002968EE" w:rsidDel="00E84080">
          <w:rPr>
            <w:rFonts w:ascii="Times New Roman" w:eastAsia="Times New Roman" w:hAnsi="Times New Roman" w:cs="Times New Roman"/>
            <w:b/>
            <w:sz w:val="24"/>
            <w:szCs w:val="24"/>
          </w:rPr>
          <w:delText>models</w:delText>
        </w:r>
      </w:del>
      <w:ins w:id="273" w:author="Abby Lewis" w:date="2021-07-05T10:47:00Z">
        <w:r w:rsidR="00E84080">
          <w:rPr>
            <w:rFonts w:ascii="Times New Roman" w:eastAsia="Times New Roman" w:hAnsi="Times New Roman" w:cs="Times New Roman"/>
            <w:b/>
            <w:sz w:val="24"/>
            <w:szCs w:val="24"/>
          </w:rPr>
          <w:t>variables</w:t>
        </w:r>
      </w:ins>
    </w:p>
    <w:p w14:paraId="00000072" w14:textId="73B270C2"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Analyzing forecastability across variables, we found that </w:t>
      </w:r>
      <w:ins w:id="274" w:author="Abby Lewis" w:date="2021-07-02T10:20:00Z">
        <w:r w:rsidR="009A4290">
          <w:rPr>
            <w:rFonts w:ascii="Times New Roman" w:eastAsia="Times New Roman" w:hAnsi="Times New Roman" w:cs="Times New Roman"/>
            <w:sz w:val="24"/>
            <w:szCs w:val="24"/>
          </w:rPr>
          <w:t xml:space="preserve">aquatic </w:t>
        </w:r>
      </w:ins>
      <w:r w:rsidRPr="002968EE">
        <w:rPr>
          <w:rFonts w:ascii="Times New Roman" w:eastAsia="Times New Roman" w:hAnsi="Times New Roman" w:cs="Times New Roman"/>
          <w:sz w:val="24"/>
          <w:szCs w:val="24"/>
        </w:rPr>
        <w:t>c</w:t>
      </w:r>
      <w:r w:rsidRPr="002968EE">
        <w:rPr>
          <w:rFonts w:ascii="Times New Roman" w:eastAsia="Times New Roman" w:hAnsi="Times New Roman" w:cs="Times New Roman"/>
          <w:sz w:val="24"/>
          <w:szCs w:val="24"/>
          <w:highlight w:val="white"/>
        </w:rPr>
        <w:t xml:space="preserve">hlorophyll and phytoplankton taxa were more predictable than pollen and evapotranspiration at the shortest time </w:t>
      </w:r>
      <w:r w:rsidRPr="002968EE">
        <w:rPr>
          <w:rFonts w:ascii="Times New Roman" w:eastAsia="Times New Roman" w:hAnsi="Times New Roman" w:cs="Times New Roman"/>
          <w:sz w:val="24"/>
          <w:szCs w:val="24"/>
          <w:highlight w:val="white"/>
        </w:rPr>
        <w:lastRenderedPageBreak/>
        <w:t xml:space="preserve">horizons (chlorophyll: 1–5 days; phytoplankton: 1–7 days). However, the predictability of chlorophyll and phytoplankton decayed faster over increasing forecast horizons than that of evapotranspiration and pollen. Similar patterns in forecast performance for chlorophyll and phytoplankton likely result from the fact that these two ecological variables are closely related. Greater predictability of chlorophyll and phytoplankton than evapotranspiration and pollen at short time horizons likely indicates a greater degree of autocorrelation in these processes </w:t>
      </w:r>
      <w:r w:rsidRPr="002968EE">
        <w:rPr>
          <w:rFonts w:ascii="Times New Roman" w:eastAsia="Times New Roman" w:hAnsi="Times New Roman" w:cs="Times New Roman"/>
          <w:sz w:val="24"/>
          <w:szCs w:val="24"/>
        </w:rPr>
        <w:t xml:space="preserve">(Reynolds 2006), but predictability quickly decays over time due to bloom dynamics (e.g., </w:t>
      </w:r>
      <w:proofErr w:type="spellStart"/>
      <w:r w:rsidRPr="002968EE">
        <w:rPr>
          <w:rFonts w:ascii="Times New Roman" w:eastAsia="Times New Roman" w:hAnsi="Times New Roman" w:cs="Times New Roman"/>
          <w:sz w:val="24"/>
          <w:szCs w:val="24"/>
        </w:rPr>
        <w:t>Rigosi</w:t>
      </w:r>
      <w:proofErr w:type="spellEnd"/>
      <w:r w:rsidRPr="002968EE">
        <w:rPr>
          <w:rFonts w:ascii="Times New Roman" w:eastAsia="Times New Roman" w:hAnsi="Times New Roman" w:cs="Times New Roman"/>
          <w:sz w:val="24"/>
          <w:szCs w:val="24"/>
        </w:rPr>
        <w:t xml:space="preserve"> et al. 2011, </w:t>
      </w:r>
      <w:proofErr w:type="spellStart"/>
      <w:r w:rsidRPr="002968EE">
        <w:rPr>
          <w:rFonts w:ascii="Times New Roman" w:eastAsia="Times New Roman" w:hAnsi="Times New Roman" w:cs="Times New Roman"/>
          <w:sz w:val="24"/>
          <w:szCs w:val="24"/>
        </w:rPr>
        <w:t>Recknagel</w:t>
      </w:r>
      <w:proofErr w:type="spellEnd"/>
      <w:r w:rsidRPr="002968EE">
        <w:rPr>
          <w:rFonts w:ascii="Times New Roman" w:eastAsia="Times New Roman" w:hAnsi="Times New Roman" w:cs="Times New Roman"/>
          <w:sz w:val="24"/>
          <w:szCs w:val="24"/>
        </w:rPr>
        <w:t xml:space="preserve"> et al. 2016).</w:t>
      </w:r>
      <w:r w:rsidRPr="002968EE">
        <w:rPr>
          <w:rFonts w:ascii="Times New Roman" w:eastAsia="Times New Roman" w:hAnsi="Times New Roman" w:cs="Times New Roman"/>
          <w:sz w:val="24"/>
          <w:szCs w:val="24"/>
          <w:highlight w:val="white"/>
        </w:rPr>
        <w:t xml:space="preserve"> The consistency of these patterns across 3–10 different papers for each forecast variable suggests that the relationship between forecast performance and forecast horizon could be a robust indicator of the predictability of other ecological processes.</w:t>
      </w:r>
    </w:p>
    <w:p w14:paraId="00000073" w14:textId="0E4BCAB4"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highlight w:val="white"/>
        </w:rPr>
        <w:t xml:space="preserve">While this is a preliminary analysis limited to four ecological variables, it is among the first comparative tests that have analyzed forecastability across scales and variables, building on two previously published studies. Ward et al. (2014) analyzed the ability of multiple time-series models to predict 2379 vertebrate population datasets. They found that increased forecast performance (measured using MASE) was correlated with long lifespans and large body size for fish and high trophic level for birds over 1–5 year forecast horizons. Additionally, </w:t>
      </w:r>
      <w:proofErr w:type="spellStart"/>
      <w:r w:rsidRPr="002968EE">
        <w:rPr>
          <w:rFonts w:ascii="Times New Roman" w:eastAsia="Times New Roman" w:hAnsi="Times New Roman" w:cs="Times New Roman"/>
          <w:sz w:val="24"/>
          <w:szCs w:val="24"/>
          <w:highlight w:val="white"/>
        </w:rPr>
        <w:t>Rousso</w:t>
      </w:r>
      <w:proofErr w:type="spellEnd"/>
      <w:r w:rsidRPr="002968EE">
        <w:rPr>
          <w:rFonts w:ascii="Times New Roman" w:eastAsia="Times New Roman" w:hAnsi="Times New Roman" w:cs="Times New Roman"/>
          <w:sz w:val="24"/>
          <w:szCs w:val="24"/>
          <w:highlight w:val="white"/>
        </w:rPr>
        <w:t xml:space="preserve"> et al. (2020) performed a systematic review of cyanobacterial bloom forecasting literature and analyzed the relationship between forecast performance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and forecast horizon for three types of models: artificial neural networks, decision trees, and genetic programming. They found that forecast performance decreased over 1–30 day forecast horizons, and forecasts created using greater amounts of historical data had superior forecast performance. Altogether, these first </w:t>
      </w:r>
      <w:r w:rsidRPr="002968EE">
        <w:rPr>
          <w:rFonts w:ascii="Times New Roman" w:eastAsia="Times New Roman" w:hAnsi="Times New Roman" w:cs="Times New Roman"/>
          <w:sz w:val="24"/>
          <w:szCs w:val="24"/>
          <w:highlight w:val="white"/>
        </w:rPr>
        <w:lastRenderedPageBreak/>
        <w:t>analyses of the forecastability of ecological variables highlight the growing applicability of forecasting to inform our understanding of ecological predictability.</w:t>
      </w:r>
    </w:p>
    <w:p w14:paraId="00000075" w14:textId="38341F12" w:rsidR="002E34FA" w:rsidRPr="002968EE" w:rsidRDefault="006727F5">
      <w:pPr>
        <w:spacing w:line="480" w:lineRule="auto"/>
        <w:ind w:firstLine="720"/>
        <w:rPr>
          <w:rFonts w:ascii="Times New Roman" w:eastAsia="Times New Roman" w:hAnsi="Times New Roman" w:cs="Times New Roman"/>
          <w:sz w:val="24"/>
          <w:szCs w:val="24"/>
          <w:highlight w:val="white"/>
        </w:rPr>
      </w:pPr>
      <w:bookmarkStart w:id="275" w:name="_heading=h.1y810tw" w:colFirst="0" w:colLast="0"/>
      <w:bookmarkEnd w:id="275"/>
      <w:r w:rsidRPr="002968EE">
        <w:rPr>
          <w:rFonts w:ascii="Times New Roman" w:eastAsia="Times New Roman" w:hAnsi="Times New Roman" w:cs="Times New Roman"/>
          <w:sz w:val="24"/>
          <w:szCs w:val="24"/>
        </w:rPr>
        <w:t xml:space="preserve">Accelerating forecast publication and increased adoption of proposed best practices will increase the statistical strength of future analyses to detect trends in forecast performance over increasing forecast horizons, including possible non-linear patterns. In particular, </w:t>
      </w:r>
      <w:r w:rsidRPr="002968EE">
        <w:rPr>
          <w:rFonts w:ascii="Times New Roman" w:eastAsia="Times New Roman" w:hAnsi="Times New Roman" w:cs="Times New Roman"/>
          <w:sz w:val="24"/>
          <w:szCs w:val="24"/>
          <w:highlight w:val="white"/>
        </w:rPr>
        <w:t xml:space="preserve">increased assessment and reporting of forecast </w:t>
      </w:r>
      <w:del w:id="276" w:author="Abby Lewis" w:date="2021-07-05T10:37:00Z">
        <w:r w:rsidRPr="002968EE" w:rsidDel="00776F34">
          <w:rPr>
            <w:rFonts w:ascii="Times New Roman" w:eastAsia="Times New Roman" w:hAnsi="Times New Roman" w:cs="Times New Roman"/>
            <w:sz w:val="24"/>
            <w:szCs w:val="24"/>
            <w:highlight w:val="white"/>
          </w:rPr>
          <w:delText xml:space="preserve">skill </w:delText>
        </w:r>
      </w:del>
      <w:ins w:id="277" w:author="Abby Lewis" w:date="2021-07-05T10:37:00Z">
        <w:r w:rsidR="00776F34">
          <w:rPr>
            <w:rFonts w:ascii="Times New Roman" w:eastAsia="Times New Roman" w:hAnsi="Times New Roman" w:cs="Times New Roman"/>
            <w:sz w:val="24"/>
            <w:szCs w:val="24"/>
            <w:highlight w:val="white"/>
          </w:rPr>
          <w:t>accuracy</w:t>
        </w:r>
        <w:r w:rsidR="00776F34" w:rsidRPr="002968EE">
          <w:rPr>
            <w:rFonts w:ascii="Times New Roman" w:eastAsia="Times New Roman" w:hAnsi="Times New Roman" w:cs="Times New Roman"/>
            <w:sz w:val="24"/>
            <w:szCs w:val="24"/>
            <w:highlight w:val="white"/>
          </w:rPr>
          <w:t xml:space="preserve"> </w:t>
        </w:r>
      </w:ins>
      <w:r w:rsidRPr="002968EE">
        <w:rPr>
          <w:rFonts w:ascii="Times New Roman" w:eastAsia="Times New Roman" w:hAnsi="Times New Roman" w:cs="Times New Roman"/>
          <w:sz w:val="24"/>
          <w:szCs w:val="24"/>
          <w:highlight w:val="white"/>
        </w:rPr>
        <w:t xml:space="preserve">ensures that published papers can be included in a meta-analysis of predictability; increased data publication allows reevaluation of forecasts; increased forecast archiving addresses publication biases in forecast results; increased use of null models allows researchers to analyze how the maximum length of time until a forecast performs no better than the null differs among variables; and increased </w:t>
      </w:r>
      <w:del w:id="278" w:author="Abby Lewis" w:date="2021-07-02T11:10:00Z">
        <w:r w:rsidRPr="002968EE" w:rsidDel="003E0283">
          <w:rPr>
            <w:rFonts w:ascii="Times New Roman" w:eastAsia="Times New Roman" w:hAnsi="Times New Roman" w:cs="Times New Roman"/>
            <w:sz w:val="24"/>
            <w:szCs w:val="24"/>
            <w:highlight w:val="white"/>
          </w:rPr>
          <w:delText>uncertainty partitioning</w:delText>
        </w:r>
      </w:del>
      <w:ins w:id="279" w:author="Abby Lewis" w:date="2021-07-05T10:06:00Z">
        <w:r w:rsidR="00970EBA">
          <w:rPr>
            <w:rFonts w:ascii="Times New Roman" w:eastAsia="Times New Roman" w:hAnsi="Times New Roman" w:cs="Times New Roman"/>
            <w:sz w:val="24"/>
            <w:szCs w:val="24"/>
            <w:highlight w:val="white"/>
          </w:rPr>
          <w:t>quantification</w:t>
        </w:r>
      </w:ins>
      <w:ins w:id="280" w:author="Abby Lewis" w:date="2021-07-02T11:10:00Z">
        <w:r w:rsidR="003E0283">
          <w:rPr>
            <w:rFonts w:ascii="Times New Roman" w:eastAsia="Times New Roman" w:hAnsi="Times New Roman" w:cs="Times New Roman"/>
            <w:sz w:val="24"/>
            <w:szCs w:val="24"/>
            <w:highlight w:val="white"/>
          </w:rPr>
          <w:t xml:space="preserve"> of uncertainty</w:t>
        </w:r>
      </w:ins>
      <w:r w:rsidRPr="002968EE">
        <w:rPr>
          <w:rFonts w:ascii="Times New Roman" w:eastAsia="Times New Roman" w:hAnsi="Times New Roman" w:cs="Times New Roman"/>
          <w:sz w:val="24"/>
          <w:szCs w:val="24"/>
          <w:highlight w:val="white"/>
        </w:rPr>
        <w:t xml:space="preserve"> allows researchers to compare how uncertainty sources differ across scales and variables.</w:t>
      </w:r>
    </w:p>
    <w:p w14:paraId="00000076" w14:textId="77777777" w:rsidR="002E34FA" w:rsidRPr="002968EE" w:rsidRDefault="002E34FA">
      <w:pPr>
        <w:spacing w:line="480" w:lineRule="auto"/>
        <w:ind w:firstLine="720"/>
        <w:rPr>
          <w:rFonts w:ascii="Times New Roman" w:eastAsia="Times New Roman" w:hAnsi="Times New Roman" w:cs="Times New Roman"/>
          <w:sz w:val="24"/>
          <w:szCs w:val="24"/>
        </w:rPr>
      </w:pPr>
    </w:p>
    <w:p w14:paraId="00000077" w14:textId="77777777" w:rsidR="002E34FA" w:rsidRPr="002968EE" w:rsidRDefault="006727F5">
      <w:pPr>
        <w:spacing w:line="480" w:lineRule="auto"/>
        <w:rPr>
          <w:rFonts w:ascii="Times New Roman" w:eastAsia="Times New Roman" w:hAnsi="Times New Roman" w:cs="Times New Roman"/>
          <w:b/>
          <w:sz w:val="24"/>
          <w:szCs w:val="24"/>
          <w:highlight w:val="yellow"/>
        </w:rPr>
      </w:pPr>
      <w:r w:rsidRPr="002968EE">
        <w:rPr>
          <w:rFonts w:ascii="Times New Roman" w:eastAsia="Times New Roman" w:hAnsi="Times New Roman" w:cs="Times New Roman"/>
          <w:b/>
          <w:sz w:val="24"/>
          <w:szCs w:val="24"/>
        </w:rPr>
        <w:t>Literature search process: observations and limitations</w:t>
      </w:r>
    </w:p>
    <w:p w14:paraId="00000078" w14:textId="2D7AF865"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While the rates of adoption of these proposed best practices (Box 1) are low overall, they are not necessarily unexpected. </w:t>
      </w:r>
      <w:ins w:id="281" w:author="Abby Lewis" w:date="2021-06-13T16:19:00Z">
        <w:r w:rsidRPr="002968EE">
          <w:rPr>
            <w:rFonts w:ascii="Times New Roman" w:eastAsia="Times New Roman" w:hAnsi="Times New Roman" w:cs="Times New Roman"/>
            <w:sz w:val="24"/>
            <w:szCs w:val="24"/>
          </w:rPr>
          <w:t xml:space="preserve">Different forecasting applications likely require different best practices; in this analysis, we have divided our selected best practices </w:t>
        </w:r>
        <w:del w:id="282" w:author="Cayelan C. Carey" w:date="2021-06-16T13:19:00Z">
          <w:r w:rsidRPr="002968EE">
            <w:rPr>
              <w:rFonts w:ascii="Times New Roman" w:eastAsia="Times New Roman" w:hAnsi="Times New Roman" w:cs="Times New Roman"/>
              <w:sz w:val="24"/>
              <w:szCs w:val="24"/>
            </w:rPr>
            <w:delText>between</w:delText>
          </w:r>
        </w:del>
      </w:ins>
      <w:ins w:id="283" w:author="Cayelan C. Carey" w:date="2021-06-16T13:19:00Z">
        <w:r w:rsidRPr="002968EE">
          <w:rPr>
            <w:rFonts w:ascii="Times New Roman" w:eastAsia="Times New Roman" w:hAnsi="Times New Roman" w:cs="Times New Roman"/>
            <w:sz w:val="24"/>
            <w:szCs w:val="24"/>
          </w:rPr>
          <w:t>among</w:t>
        </w:r>
      </w:ins>
      <w:ins w:id="284" w:author="Abby Lewis" w:date="2021-06-13T16:20:00Z">
        <w:r w:rsidRPr="002968EE">
          <w:rPr>
            <w:rFonts w:ascii="Times New Roman" w:eastAsia="Times New Roman" w:hAnsi="Times New Roman" w:cs="Times New Roman"/>
            <w:sz w:val="24"/>
            <w:szCs w:val="24"/>
          </w:rPr>
          <w:t xml:space="preserve"> three categories: forecast requirements, decision support, and research. However, this is a coarse delineation, and the last two tiers are not mutually exclusive: decision support practices can also be important for ecological understanding and vice versa. </w:t>
        </w:r>
      </w:ins>
      <w:r w:rsidRPr="002968EE">
        <w:rPr>
          <w:rFonts w:ascii="Times New Roman" w:eastAsia="Times New Roman" w:hAnsi="Times New Roman" w:cs="Times New Roman"/>
          <w:sz w:val="24"/>
          <w:szCs w:val="24"/>
        </w:rPr>
        <w:t xml:space="preserve">Ecological forecasting is an emerging discipline and many of these methods are still in development; notably, our list of proposed best practices was derived from papers that were all published within the last </w:t>
      </w:r>
      <w:del w:id="285" w:author="Abby Lewis" w:date="2021-06-13T15:43:00Z">
        <w:r w:rsidRPr="002968EE">
          <w:rPr>
            <w:rFonts w:ascii="Times New Roman" w:eastAsia="Times New Roman" w:hAnsi="Times New Roman" w:cs="Times New Roman"/>
            <w:sz w:val="24"/>
            <w:szCs w:val="24"/>
          </w:rPr>
          <w:delText xml:space="preserve">three </w:delText>
        </w:r>
      </w:del>
      <w:ins w:id="286" w:author="Abby Lewis" w:date="2021-06-13T15:43:00Z">
        <w:r w:rsidRPr="002968EE">
          <w:rPr>
            <w:rFonts w:ascii="Times New Roman" w:eastAsia="Times New Roman" w:hAnsi="Times New Roman" w:cs="Times New Roman"/>
            <w:sz w:val="24"/>
            <w:szCs w:val="24"/>
          </w:rPr>
          <w:t xml:space="preserve">four </w:t>
        </w:r>
      </w:ins>
      <w:r w:rsidRPr="002968EE">
        <w:rPr>
          <w:rFonts w:ascii="Times New Roman" w:eastAsia="Times New Roman" w:hAnsi="Times New Roman" w:cs="Times New Roman"/>
          <w:sz w:val="24"/>
          <w:szCs w:val="24"/>
        </w:rPr>
        <w:t xml:space="preserve">years of the dataset (Harris et al. 2018,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et al. 2018, White et al. 2019, Hobday et al. 2019, Carey et al. 2021</w:t>
      </w:r>
      <w:ins w:id="287" w:author="Abby Lewis" w:date="2021-06-20T18:18:00Z">
        <w:r w:rsidRPr="002968EE">
          <w:rPr>
            <w:rFonts w:ascii="Times New Roman" w:eastAsia="Times New Roman" w:hAnsi="Times New Roman" w:cs="Times New Roman"/>
            <w:sz w:val="24"/>
            <w:szCs w:val="24"/>
          </w:rPr>
          <w:t>; Appendix S1</w:t>
        </w:r>
      </w:ins>
      <w:r w:rsidRPr="002968EE">
        <w:rPr>
          <w:rFonts w:ascii="Times New Roman" w:eastAsia="Times New Roman" w:hAnsi="Times New Roman" w:cs="Times New Roman"/>
          <w:sz w:val="24"/>
          <w:szCs w:val="24"/>
        </w:rPr>
        <w:t xml:space="preserve">). Ideally, best practices should evolve using a community-driven approach to enable buy-in and </w:t>
      </w:r>
      <w:r w:rsidRPr="002968EE">
        <w:rPr>
          <w:rFonts w:ascii="Times New Roman" w:eastAsia="Times New Roman" w:hAnsi="Times New Roman" w:cs="Times New Roman"/>
          <w:sz w:val="24"/>
          <w:szCs w:val="24"/>
        </w:rPr>
        <w:lastRenderedPageBreak/>
        <w:t>robustness to many applications (following Hanson et al. 2016)</w:t>
      </w:r>
      <w:del w:id="288" w:author="Abby Lewis" w:date="2021-06-13T15:38:00Z">
        <w:r w:rsidRPr="002968EE">
          <w:rPr>
            <w:rFonts w:ascii="Times New Roman" w:eastAsia="Times New Roman" w:hAnsi="Times New Roman" w:cs="Times New Roman"/>
            <w:sz w:val="24"/>
            <w:szCs w:val="24"/>
          </w:rPr>
          <w:delText>; consequently, our list is not exhaustive and some of the proposed practices may not be appropriate for every forecasting application</w:delText>
        </w:r>
      </w:del>
      <w:r w:rsidRPr="002968EE">
        <w:rPr>
          <w:rFonts w:ascii="Times New Roman" w:eastAsia="Times New Roman" w:hAnsi="Times New Roman" w:cs="Times New Roman"/>
          <w:sz w:val="24"/>
          <w:szCs w:val="24"/>
        </w:rPr>
        <w:t xml:space="preserve">. </w:t>
      </w:r>
      <w:r w:rsidRPr="002968EE">
        <w:rPr>
          <w:rFonts w:ascii="Times New Roman" w:eastAsia="Times New Roman" w:hAnsi="Times New Roman" w:cs="Times New Roman"/>
          <w:sz w:val="24"/>
          <w:szCs w:val="24"/>
          <w:highlight w:val="white"/>
        </w:rPr>
        <w:t xml:space="preserve">Armstrong </w:t>
      </w:r>
      <w:r w:rsidRPr="002968EE">
        <w:rPr>
          <w:rFonts w:ascii="Times New Roman" w:eastAsia="Times New Roman" w:hAnsi="Times New Roman" w:cs="Times New Roman"/>
          <w:sz w:val="24"/>
          <w:szCs w:val="24"/>
        </w:rPr>
        <w:t>(2001)</w:t>
      </w:r>
      <w:r w:rsidRPr="002968EE">
        <w:rPr>
          <w:rFonts w:ascii="Times New Roman" w:eastAsia="Times New Roman" w:hAnsi="Times New Roman" w:cs="Times New Roman"/>
          <w:sz w:val="24"/>
          <w:szCs w:val="24"/>
          <w:highlight w:val="white"/>
        </w:rPr>
        <w:t xml:space="preserve"> proposed as many as 139 principles for forecasting at large, all of which could be relevant to ecological forecasting applications. </w:t>
      </w:r>
      <w:r w:rsidRPr="002968EE">
        <w:rPr>
          <w:rFonts w:ascii="Times New Roman" w:eastAsia="Times New Roman" w:hAnsi="Times New Roman" w:cs="Times New Roman"/>
          <w:sz w:val="24"/>
          <w:szCs w:val="24"/>
        </w:rPr>
        <w:t xml:space="preserve">If one had to wait to publish a forecast until it satisfied all potential best practices, it is likely that no forecasting papers would ever be published. Increasing the number of published ecological forecasts benefits the field of ecological forecasting even if forecasts do not follow all proposed best practices because the research community gains increasingly more information about the </w:t>
      </w:r>
      <w:commentRangeStart w:id="289"/>
      <w:del w:id="290" w:author="Abby Lewis" w:date="2021-07-02T10:22:00Z">
        <w:r w:rsidRPr="002968EE" w:rsidDel="009A4290">
          <w:rPr>
            <w:rFonts w:ascii="Times New Roman" w:eastAsia="Times New Roman" w:hAnsi="Times New Roman" w:cs="Times New Roman"/>
            <w:sz w:val="24"/>
            <w:szCs w:val="24"/>
          </w:rPr>
          <w:delText xml:space="preserve">predictability </w:delText>
        </w:r>
      </w:del>
      <w:commentRangeEnd w:id="289"/>
      <w:ins w:id="291" w:author="Abby Lewis" w:date="2021-07-02T10:22:00Z">
        <w:r w:rsidR="009A4290">
          <w:rPr>
            <w:rFonts w:ascii="Times New Roman" w:eastAsia="Times New Roman" w:hAnsi="Times New Roman" w:cs="Times New Roman"/>
            <w:sz w:val="24"/>
            <w:szCs w:val="24"/>
          </w:rPr>
          <w:t>forecastability</w:t>
        </w:r>
        <w:r w:rsidR="009A4290" w:rsidRPr="002968EE">
          <w:rPr>
            <w:rFonts w:ascii="Times New Roman" w:eastAsia="Times New Roman" w:hAnsi="Times New Roman" w:cs="Times New Roman"/>
            <w:sz w:val="24"/>
            <w:szCs w:val="24"/>
          </w:rPr>
          <w:t xml:space="preserve"> </w:t>
        </w:r>
      </w:ins>
      <w:r w:rsidRPr="002968EE">
        <w:rPr>
          <w:rFonts w:ascii="Times New Roman" w:hAnsi="Times New Roman" w:cs="Times New Roman"/>
          <w:sz w:val="24"/>
          <w:szCs w:val="24"/>
        </w:rPr>
        <w:commentReference w:id="289"/>
      </w:r>
      <w:r w:rsidRPr="002968EE">
        <w:rPr>
          <w:rFonts w:ascii="Times New Roman" w:eastAsia="Times New Roman" w:hAnsi="Times New Roman" w:cs="Times New Roman"/>
          <w:sz w:val="24"/>
          <w:szCs w:val="24"/>
        </w:rPr>
        <w:t>of ecological variables and the tools and techniques needed to make effective forecasts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et al. 2018). Still, as near-term ecological forecasting continues to grow, assessing the rate of best practice adoption now allows researchers to identify and prioritize areas for growth and education, simultaneously advancing the basic and applied value of ecological forecasting. </w:t>
      </w:r>
    </w:p>
    <w:p w14:paraId="00000079"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Results from our literature search process highlight the decentralized nature of near-term ecological forecasting and the challenges associated with systematically reviewing this literature. The 178 near-term ecological forecasting papers in this analysis came from 114 unique journals and conference proceedings, and no one journal published more than 15 near-term ecological forecasts papers in this analysis. Decentralized forecast publications may present a barrier to those interested in this literature, particularly because there is no one search term that comprehensively surveys the current near-term ecological forecasting literature. Many papers do not explicitly use the terms “near-term” or “ecological” when describing forecasts for a particular application, and only 5% of the results from our initial search for the term “forecast*” in ecology-related journal articles were identified as near-term ecological forecasts after two rounds of review (Fig. 1). By systematically reviewing and synthesizing near-term ecological forecasting literature published to date, we aim to begin addressing this gap. </w:t>
      </w:r>
    </w:p>
    <w:p w14:paraId="0000007A" w14:textId="77777777" w:rsidR="002E34FA" w:rsidRPr="002968EE" w:rsidRDefault="006727F5">
      <w:pPr>
        <w:spacing w:line="480" w:lineRule="auto"/>
        <w:ind w:firstLine="720"/>
        <w:rPr>
          <w:rFonts w:ascii="Times New Roman" w:eastAsia="Times New Roman" w:hAnsi="Times New Roman" w:cs="Times New Roman"/>
          <w:sz w:val="24"/>
          <w:szCs w:val="24"/>
          <w:highlight w:val="white"/>
        </w:rPr>
      </w:pPr>
      <w:bookmarkStart w:id="292" w:name="_heading=h.4i7ojhp" w:colFirst="0" w:colLast="0"/>
      <w:bookmarkEnd w:id="292"/>
      <w:r w:rsidRPr="002968EE">
        <w:rPr>
          <w:rFonts w:ascii="Times New Roman" w:eastAsia="Times New Roman" w:hAnsi="Times New Roman" w:cs="Times New Roman"/>
          <w:sz w:val="24"/>
          <w:szCs w:val="24"/>
        </w:rPr>
        <w:lastRenderedPageBreak/>
        <w:t>Importantly, this comprehensive analysis of near-term ecological forecasting literature is limited to published forecast results. Operational forecasting systems that have n</w:t>
      </w:r>
      <w:r w:rsidRPr="002968EE">
        <w:rPr>
          <w:rFonts w:ascii="Times New Roman" w:eastAsia="Times New Roman" w:hAnsi="Times New Roman" w:cs="Times New Roman"/>
          <w:sz w:val="24"/>
          <w:szCs w:val="24"/>
          <w:highlight w:val="white"/>
        </w:rPr>
        <w:t xml:space="preserve">ot been described in peer-reviewed literature were not included (e.g., the U.S. National Oceanic and Atmospheric Administration, NOAA, has multiple operational forecasting systems for harmful algal blooms, fisheries, and coral reef bleaching that are available via websites). We anticipate that this may affect results in at least three ways: first, because unpublished operational forecasting systems are often used for decision support, the percentage of forecasting systems that connect to a specific end user is likely underrepresented in published literature. Second, both the need to refine forecasting models prior to paper submission and reviewer requests for forecast revisions may make it difficult to publish genuine forecasts. Because of this, most papers in this study are likely hindcasts or forecast </w:t>
      </w:r>
      <w:proofErr w:type="spellStart"/>
      <w:r w:rsidRPr="002968EE">
        <w:rPr>
          <w:rFonts w:ascii="Times New Roman" w:eastAsia="Times New Roman" w:hAnsi="Times New Roman" w:cs="Times New Roman"/>
          <w:sz w:val="24"/>
          <w:szCs w:val="24"/>
          <w:highlight w:val="white"/>
        </w:rPr>
        <w:t>reanalyses</w:t>
      </w:r>
      <w:proofErr w:type="spellEnd"/>
      <w:r w:rsidRPr="002968EE">
        <w:rPr>
          <w:rFonts w:ascii="Times New Roman" w:eastAsia="Times New Roman" w:hAnsi="Times New Roman" w:cs="Times New Roman"/>
          <w:sz w:val="24"/>
          <w:szCs w:val="24"/>
          <w:highlight w:val="white"/>
        </w:rPr>
        <w:t xml:space="preserve">. Third, because of publication biases </w:t>
      </w:r>
      <w:r w:rsidRPr="002968EE">
        <w:rPr>
          <w:rFonts w:ascii="Times New Roman" w:eastAsia="Times New Roman" w:hAnsi="Times New Roman" w:cs="Times New Roman"/>
          <w:sz w:val="24"/>
          <w:szCs w:val="24"/>
        </w:rPr>
        <w:t>(</w:t>
      </w:r>
      <w:proofErr w:type="spellStart"/>
      <w:r w:rsidRPr="002968EE">
        <w:rPr>
          <w:rFonts w:ascii="Times New Roman" w:eastAsia="Times New Roman" w:hAnsi="Times New Roman" w:cs="Times New Roman"/>
          <w:sz w:val="24"/>
          <w:szCs w:val="24"/>
        </w:rPr>
        <w:t>Dickersin</w:t>
      </w:r>
      <w:proofErr w:type="spellEnd"/>
      <w:r w:rsidRPr="002968EE">
        <w:rPr>
          <w:rFonts w:ascii="Times New Roman" w:eastAsia="Times New Roman" w:hAnsi="Times New Roman" w:cs="Times New Roman"/>
          <w:sz w:val="24"/>
          <w:szCs w:val="24"/>
        </w:rPr>
        <w:t xml:space="preserve"> 1990, </w:t>
      </w:r>
      <w:proofErr w:type="spellStart"/>
      <w:r w:rsidRPr="002968EE">
        <w:rPr>
          <w:rFonts w:ascii="Times New Roman" w:eastAsia="Times New Roman" w:hAnsi="Times New Roman" w:cs="Times New Roman"/>
          <w:sz w:val="24"/>
          <w:szCs w:val="24"/>
        </w:rPr>
        <w:t>Mlinarić</w:t>
      </w:r>
      <w:proofErr w:type="spellEnd"/>
      <w:r w:rsidRPr="002968EE">
        <w:rPr>
          <w:rFonts w:ascii="Times New Roman" w:eastAsia="Times New Roman" w:hAnsi="Times New Roman" w:cs="Times New Roman"/>
          <w:sz w:val="24"/>
          <w:szCs w:val="24"/>
        </w:rPr>
        <w:t xml:space="preserve"> et al. 2017)</w:t>
      </w:r>
      <w:r w:rsidRPr="002968EE">
        <w:rPr>
          <w:rFonts w:ascii="Times New Roman" w:eastAsia="Times New Roman" w:hAnsi="Times New Roman" w:cs="Times New Roman"/>
          <w:sz w:val="24"/>
          <w:szCs w:val="24"/>
          <w:highlight w:val="white"/>
        </w:rPr>
        <w:t>, we anticipate that average forecast performance is artificially inflated in published literature relative to unpublished operational forecasts. As coordination within the near-term ecological forecasting discipline increases, surveying and comparing operational forecasts may become increasingly possible over time.</w:t>
      </w:r>
    </w:p>
    <w:p w14:paraId="0000007B" w14:textId="77777777" w:rsidR="002E34FA" w:rsidRPr="002968EE" w:rsidRDefault="002E34FA">
      <w:pPr>
        <w:spacing w:line="480" w:lineRule="auto"/>
        <w:ind w:firstLine="720"/>
        <w:rPr>
          <w:rFonts w:ascii="Times New Roman" w:eastAsia="Times New Roman" w:hAnsi="Times New Roman" w:cs="Times New Roman"/>
          <w:sz w:val="24"/>
          <w:szCs w:val="24"/>
        </w:rPr>
      </w:pPr>
    </w:p>
    <w:p w14:paraId="0000007C" w14:textId="77777777" w:rsidR="002E34FA" w:rsidRPr="002968EE" w:rsidRDefault="006727F5">
      <w:pPr>
        <w:spacing w:line="480" w:lineRule="auto"/>
        <w:rPr>
          <w:rFonts w:ascii="Times New Roman" w:eastAsia="Times New Roman" w:hAnsi="Times New Roman" w:cs="Times New Roman"/>
          <w:b/>
          <w:color w:val="3C4043"/>
          <w:sz w:val="24"/>
          <w:szCs w:val="24"/>
          <w:highlight w:val="yellow"/>
        </w:rPr>
      </w:pPr>
      <w:r w:rsidRPr="002968EE">
        <w:rPr>
          <w:rFonts w:ascii="Times New Roman" w:eastAsia="Times New Roman" w:hAnsi="Times New Roman" w:cs="Times New Roman"/>
          <w:b/>
          <w:sz w:val="24"/>
          <w:szCs w:val="24"/>
        </w:rPr>
        <w:t>Future needs in near-term ecological forecasting</w:t>
      </w:r>
    </w:p>
    <w:p w14:paraId="0000007D" w14:textId="0594CE2A"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ab/>
        <w:t>Looking to the future, advancing the field of near-term ecological forecasting will involve a suite of technological, organizational, and educational advances. First, the low level of adoption of the proposed best practices suggests that increased coordination within the ecological forecasting research community for developing common forecasting standards</w:t>
      </w:r>
      <w:ins w:id="293" w:author="Abby Lewis" w:date="2021-06-12T17:55:00Z">
        <w:r w:rsidRPr="002968EE">
          <w:rPr>
            <w:rFonts w:ascii="Times New Roman" w:eastAsia="Times New Roman" w:hAnsi="Times New Roman" w:cs="Times New Roman"/>
            <w:sz w:val="24"/>
            <w:szCs w:val="24"/>
            <w:highlight w:val="white"/>
          </w:rPr>
          <w:t xml:space="preserve"> (e.g.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2021)</w:t>
        </w:r>
      </w:ins>
      <w:r w:rsidRPr="002968EE">
        <w:rPr>
          <w:rFonts w:ascii="Times New Roman" w:eastAsia="Times New Roman" w:hAnsi="Times New Roman" w:cs="Times New Roman"/>
          <w:sz w:val="24"/>
          <w:szCs w:val="24"/>
          <w:highlight w:val="white"/>
        </w:rPr>
        <w:t xml:space="preserve">, best practices, and vocabulary will advance near-term ecological forecasting. Second, we find that incorporation </w:t>
      </w:r>
      <w:del w:id="294" w:author="Abby Lewis" w:date="2021-07-02T11:10:00Z">
        <w:r w:rsidRPr="002968EE" w:rsidDel="003E0283">
          <w:rPr>
            <w:rFonts w:ascii="Times New Roman" w:eastAsia="Times New Roman" w:hAnsi="Times New Roman" w:cs="Times New Roman"/>
            <w:sz w:val="24"/>
            <w:szCs w:val="24"/>
            <w:highlight w:val="white"/>
          </w:rPr>
          <w:delText xml:space="preserve">and partitioning </w:delText>
        </w:r>
      </w:del>
      <w:r w:rsidRPr="002968EE">
        <w:rPr>
          <w:rFonts w:ascii="Times New Roman" w:eastAsia="Times New Roman" w:hAnsi="Times New Roman" w:cs="Times New Roman"/>
          <w:sz w:val="24"/>
          <w:szCs w:val="24"/>
          <w:highlight w:val="white"/>
        </w:rPr>
        <w:t xml:space="preserve">of uncertainty and </w:t>
      </w:r>
      <w:ins w:id="295" w:author="Abby Lewis" w:date="2021-07-02T11:10:00Z">
        <w:r w:rsidR="003E0283">
          <w:rPr>
            <w:rFonts w:ascii="Times New Roman" w:eastAsia="Times New Roman" w:hAnsi="Times New Roman" w:cs="Times New Roman"/>
            <w:sz w:val="24"/>
            <w:szCs w:val="24"/>
            <w:highlight w:val="white"/>
          </w:rPr>
          <w:t xml:space="preserve">use of </w:t>
        </w:r>
      </w:ins>
      <w:r w:rsidRPr="002968EE">
        <w:rPr>
          <w:rFonts w:ascii="Times New Roman" w:eastAsia="Times New Roman" w:hAnsi="Times New Roman" w:cs="Times New Roman"/>
          <w:sz w:val="24"/>
          <w:szCs w:val="24"/>
          <w:highlight w:val="white"/>
        </w:rPr>
        <w:t xml:space="preserve">null models are critical gaps in ecological </w:t>
      </w:r>
      <w:r w:rsidRPr="002968EE">
        <w:rPr>
          <w:rFonts w:ascii="Times New Roman" w:eastAsia="Times New Roman" w:hAnsi="Times New Roman" w:cs="Times New Roman"/>
          <w:sz w:val="24"/>
          <w:szCs w:val="24"/>
          <w:highlight w:val="white"/>
        </w:rPr>
        <w:lastRenderedPageBreak/>
        <w:t xml:space="preserve">forecasting literature where education may be needed. The creation of additional educational resources will enable more forecasts to be created and facilitate the adoption of best practices in ecological forecasting. Third, </w:t>
      </w:r>
      <w:r w:rsidRPr="002968EE">
        <w:rPr>
          <w:rFonts w:ascii="Times New Roman" w:eastAsia="Times New Roman" w:hAnsi="Times New Roman" w:cs="Times New Roman"/>
          <w:sz w:val="24"/>
          <w:szCs w:val="24"/>
        </w:rPr>
        <w:t>our analysis strongly suggests that long-term data are an important resource for near-term ecological forecast development and assessment. In our dataset</w:t>
      </w:r>
      <w:r w:rsidRPr="002968EE">
        <w:rPr>
          <w:rFonts w:ascii="Times New Roman" w:eastAsia="Times New Roman" w:hAnsi="Times New Roman" w:cs="Times New Roman"/>
          <w:sz w:val="24"/>
          <w:szCs w:val="24"/>
          <w:highlight w:val="white"/>
        </w:rPr>
        <w:t xml:space="preserve">, 60% of published near-term ecological forecasting studies used &gt;10 years of ecological data when developing, calibrating, and assessing their forecasts (Fig. 5). Long-term support for data collection will likely be necessary to advance the field. Finally, our analysis indicates that near-term ecological forecasting may be disproportionately centered in the northern hemisphere, particularly the United States of America, Western Europe, and China. This result follows the disproportionate representation of these geographic regions across all sciences (UNESCO 2015). Lack of forecast locations in other countries, particularly in the southern hemisphere, is a detriment to the field as a whole, as the full diversity of ecological systems is not represented in ecological forecasting research to date. </w:t>
      </w:r>
    </w:p>
    <w:p w14:paraId="0000007E" w14:textId="77777777" w:rsidR="002E34FA" w:rsidRPr="002968EE" w:rsidRDefault="006727F5">
      <w:pPr>
        <w:spacing w:line="480" w:lineRule="auto"/>
        <w:ind w:firstLine="720"/>
        <w:rPr>
          <w:rFonts w:ascii="Times New Roman" w:eastAsia="Times New Roman" w:hAnsi="Times New Roman" w:cs="Times New Roman"/>
          <w:sz w:val="24"/>
          <w:szCs w:val="24"/>
        </w:rPr>
      </w:pPr>
      <w:bookmarkStart w:id="296" w:name="_heading=h.2xcytpi" w:colFirst="0" w:colLast="0"/>
      <w:bookmarkEnd w:id="296"/>
      <w:r w:rsidRPr="002968EE">
        <w:rPr>
          <w:rFonts w:ascii="Times New Roman" w:eastAsia="Times New Roman" w:hAnsi="Times New Roman" w:cs="Times New Roman"/>
          <w:sz w:val="24"/>
          <w:szCs w:val="24"/>
        </w:rPr>
        <w:t xml:space="preserve">While there are a variety of challenges and opportunities facing the development of near-term ecological forecasting, the literature indicates that the field has grown significantly over the past 90 years. Near-term ecological forecasting is now widespread and the rate of forecast publication continues to increase over time. Moving forward, near-term ecological forecasting is well-positioned to transform ecological management and provide critical insight into the predictability of ecological systems. </w:t>
      </w:r>
    </w:p>
    <w:p w14:paraId="0000007F" w14:textId="77777777" w:rsidR="002E34FA" w:rsidRPr="002968EE" w:rsidRDefault="002E34FA">
      <w:pPr>
        <w:spacing w:line="480" w:lineRule="auto"/>
        <w:ind w:firstLine="720"/>
        <w:rPr>
          <w:rFonts w:ascii="Times New Roman" w:eastAsia="Times New Roman" w:hAnsi="Times New Roman" w:cs="Times New Roman"/>
          <w:sz w:val="24"/>
          <w:szCs w:val="24"/>
        </w:rPr>
      </w:pPr>
    </w:p>
    <w:p w14:paraId="00000080"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ACKNOWLEDGMENTS</w:t>
      </w:r>
    </w:p>
    <w:p w14:paraId="00000081" w14:textId="1603BA78" w:rsidR="002E34FA" w:rsidRPr="002968EE" w:rsidRDefault="006727F5">
      <w:pPr>
        <w:spacing w:line="480" w:lineRule="auto"/>
        <w:ind w:firstLine="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We thank members of the Ecological Forecasting Initiative (EFI)</w:t>
      </w:r>
      <w:ins w:id="297" w:author="Abby Lewis" w:date="2021-06-06T17:23:00Z">
        <w:r w:rsidRPr="002968EE">
          <w:rPr>
            <w:rFonts w:ascii="Times New Roman" w:eastAsia="Times New Roman" w:hAnsi="Times New Roman" w:cs="Times New Roman"/>
            <w:sz w:val="24"/>
            <w:szCs w:val="24"/>
            <w:highlight w:val="white"/>
          </w:rPr>
          <w:t xml:space="preserve">, particularly the Theory working group and the </w:t>
        </w:r>
      </w:ins>
      <w:ins w:id="298" w:author="Cayelan C. Carey" w:date="2021-06-16T13:21:00Z">
        <w:r w:rsidRPr="002968EE">
          <w:rPr>
            <w:rFonts w:ascii="Times New Roman" w:eastAsia="Times New Roman" w:hAnsi="Times New Roman" w:cs="Times New Roman"/>
            <w:sz w:val="24"/>
            <w:szCs w:val="24"/>
            <w:highlight w:val="white"/>
          </w:rPr>
          <w:t xml:space="preserve">EFI </w:t>
        </w:r>
      </w:ins>
      <w:ins w:id="299" w:author="Abby Lewis" w:date="2021-06-06T17:24:00Z">
        <w:del w:id="300" w:author="Cayelan C. Carey" w:date="2021-06-16T13:29:00Z">
          <w:r w:rsidRPr="002968EE">
            <w:rPr>
              <w:rFonts w:ascii="Times New Roman" w:eastAsia="Times New Roman" w:hAnsi="Times New Roman" w:cs="Times New Roman"/>
              <w:sz w:val="24"/>
              <w:szCs w:val="24"/>
              <w:highlight w:val="white"/>
            </w:rPr>
            <w:delText>RCN</w:delText>
          </w:r>
        </w:del>
      </w:ins>
      <w:ins w:id="301" w:author="Cayelan C. Carey" w:date="2021-06-16T13:29:00Z">
        <w:r w:rsidRPr="002968EE">
          <w:rPr>
            <w:rFonts w:ascii="Times New Roman" w:eastAsia="Times New Roman" w:hAnsi="Times New Roman" w:cs="Times New Roman"/>
            <w:sz w:val="24"/>
            <w:szCs w:val="24"/>
            <w:highlight w:val="white"/>
          </w:rPr>
          <w:t>Research Coordination Network (RCN)</w:t>
        </w:r>
      </w:ins>
      <w:ins w:id="302" w:author="Abby Lewis" w:date="2021-06-06T17:24:00Z">
        <w:r w:rsidRPr="002968EE">
          <w:rPr>
            <w:rFonts w:ascii="Times New Roman" w:eastAsia="Times New Roman" w:hAnsi="Times New Roman" w:cs="Times New Roman"/>
            <w:sz w:val="24"/>
            <w:szCs w:val="24"/>
            <w:highlight w:val="white"/>
          </w:rPr>
          <w:t xml:space="preserve"> </w:t>
        </w:r>
        <w:del w:id="303" w:author="Cayelan C. Carey" w:date="2021-06-16T13:22:00Z">
          <w:r w:rsidRPr="002968EE">
            <w:rPr>
              <w:rFonts w:ascii="Times New Roman" w:eastAsia="Times New Roman" w:hAnsi="Times New Roman" w:cs="Times New Roman"/>
              <w:sz w:val="24"/>
              <w:szCs w:val="24"/>
              <w:highlight w:val="white"/>
            </w:rPr>
            <w:delText>s</w:delText>
          </w:r>
        </w:del>
      </w:ins>
      <w:ins w:id="304" w:author="Cayelan C. Carey" w:date="2021-06-16T13:22:00Z">
        <w:r w:rsidRPr="002968EE">
          <w:rPr>
            <w:rFonts w:ascii="Times New Roman" w:eastAsia="Times New Roman" w:hAnsi="Times New Roman" w:cs="Times New Roman"/>
            <w:sz w:val="24"/>
            <w:szCs w:val="24"/>
            <w:highlight w:val="white"/>
          </w:rPr>
          <w:t>S</w:t>
        </w:r>
      </w:ins>
      <w:ins w:id="305" w:author="Abby Lewis" w:date="2021-06-06T17:24:00Z">
        <w:r w:rsidRPr="002968EE">
          <w:rPr>
            <w:rFonts w:ascii="Times New Roman" w:eastAsia="Times New Roman" w:hAnsi="Times New Roman" w:cs="Times New Roman"/>
            <w:sz w:val="24"/>
            <w:szCs w:val="24"/>
            <w:highlight w:val="white"/>
          </w:rPr>
          <w:t xml:space="preserve">teering </w:t>
        </w:r>
      </w:ins>
      <w:ins w:id="306" w:author="Cayelan C. Carey" w:date="2021-06-16T13:22:00Z">
        <w:r w:rsidRPr="002968EE">
          <w:rPr>
            <w:rFonts w:ascii="Times New Roman" w:eastAsia="Times New Roman" w:hAnsi="Times New Roman" w:cs="Times New Roman"/>
            <w:sz w:val="24"/>
            <w:szCs w:val="24"/>
            <w:highlight w:val="white"/>
          </w:rPr>
          <w:t>C</w:t>
        </w:r>
      </w:ins>
      <w:ins w:id="307" w:author="Abby Lewis" w:date="2021-06-06T17:24:00Z">
        <w:del w:id="308" w:author="Cayelan C. Carey" w:date="2021-06-16T13:22:00Z">
          <w:r w:rsidRPr="002968EE">
            <w:rPr>
              <w:rFonts w:ascii="Times New Roman" w:eastAsia="Times New Roman" w:hAnsi="Times New Roman" w:cs="Times New Roman"/>
              <w:sz w:val="24"/>
              <w:szCs w:val="24"/>
              <w:highlight w:val="white"/>
            </w:rPr>
            <w:delText>c</w:delText>
          </w:r>
        </w:del>
        <w:r w:rsidRPr="002968EE">
          <w:rPr>
            <w:rFonts w:ascii="Times New Roman" w:eastAsia="Times New Roman" w:hAnsi="Times New Roman" w:cs="Times New Roman"/>
            <w:sz w:val="24"/>
            <w:szCs w:val="24"/>
            <w:highlight w:val="white"/>
          </w:rPr>
          <w:t>ommittee,</w:t>
        </w:r>
      </w:ins>
      <w:r w:rsidRPr="002968EE">
        <w:rPr>
          <w:rFonts w:ascii="Times New Roman" w:eastAsia="Times New Roman" w:hAnsi="Times New Roman" w:cs="Times New Roman"/>
          <w:sz w:val="24"/>
          <w:szCs w:val="24"/>
          <w:highlight w:val="white"/>
        </w:rPr>
        <w:t xml:space="preserve"> for </w:t>
      </w:r>
      <w:r w:rsidRPr="002968EE">
        <w:rPr>
          <w:rFonts w:ascii="Times New Roman" w:eastAsia="Times New Roman" w:hAnsi="Times New Roman" w:cs="Times New Roman"/>
          <w:sz w:val="24"/>
          <w:szCs w:val="24"/>
          <w:highlight w:val="white"/>
        </w:rPr>
        <w:lastRenderedPageBreak/>
        <w:t>productive discussions throughout the process of writing this paper</w:t>
      </w:r>
      <w:ins w:id="309" w:author="Abby Lewis" w:date="2021-07-05T08:33:00Z">
        <w:r w:rsidR="00A23F3E">
          <w:rPr>
            <w:rFonts w:ascii="Times New Roman" w:eastAsia="Times New Roman" w:hAnsi="Times New Roman" w:cs="Times New Roman"/>
            <w:sz w:val="24"/>
            <w:szCs w:val="24"/>
            <w:highlight w:val="white"/>
          </w:rPr>
          <w:t xml:space="preserve">, </w:t>
        </w:r>
      </w:ins>
      <w:ins w:id="310" w:author="Abby Lewis" w:date="2021-07-05T10:03:00Z">
        <w:r w:rsidR="00970EBA">
          <w:rPr>
            <w:rFonts w:ascii="Times New Roman" w:eastAsia="Times New Roman" w:hAnsi="Times New Roman" w:cs="Times New Roman"/>
            <w:sz w:val="24"/>
            <w:szCs w:val="24"/>
            <w:highlight w:val="white"/>
          </w:rPr>
          <w:t xml:space="preserve">and we thank </w:t>
        </w:r>
      </w:ins>
      <w:ins w:id="311" w:author="Abby Lewis" w:date="2021-07-05T08:33:00Z">
        <w:r w:rsidR="00A23F3E">
          <w:rPr>
            <w:rFonts w:ascii="Times New Roman" w:eastAsia="Times New Roman" w:hAnsi="Times New Roman" w:cs="Times New Roman"/>
            <w:sz w:val="24"/>
            <w:szCs w:val="24"/>
            <w:highlight w:val="white"/>
          </w:rPr>
          <w:t xml:space="preserve">two anonymous reviewers for their </w:t>
        </w:r>
      </w:ins>
      <w:ins w:id="312" w:author="Abby Lewis" w:date="2021-07-05T08:34:00Z">
        <w:r w:rsidR="00A23F3E">
          <w:rPr>
            <w:rFonts w:ascii="Times New Roman" w:eastAsia="Times New Roman" w:hAnsi="Times New Roman" w:cs="Times New Roman"/>
            <w:sz w:val="24"/>
            <w:szCs w:val="24"/>
            <w:highlight w:val="white"/>
          </w:rPr>
          <w:t>helpful revisions</w:t>
        </w:r>
      </w:ins>
      <w:ins w:id="313" w:author="Abby Lewis" w:date="2021-06-06T17:24:00Z">
        <w:r w:rsidRPr="002968EE">
          <w:rPr>
            <w:rFonts w:ascii="Times New Roman" w:eastAsia="Times New Roman" w:hAnsi="Times New Roman" w:cs="Times New Roman"/>
            <w:sz w:val="24"/>
            <w:szCs w:val="24"/>
            <w:highlight w:val="white"/>
          </w:rPr>
          <w:t>.</w:t>
        </w:r>
      </w:ins>
      <w:r w:rsidRPr="002968EE">
        <w:rPr>
          <w:rFonts w:ascii="Times New Roman" w:eastAsia="Times New Roman" w:hAnsi="Times New Roman" w:cs="Times New Roman"/>
          <w:sz w:val="24"/>
          <w:szCs w:val="24"/>
          <w:highlight w:val="white"/>
        </w:rPr>
        <w:t xml:space="preserve"> </w:t>
      </w:r>
      <w:del w:id="314" w:author="Abby Lewis" w:date="2021-06-06T17:24:00Z">
        <w:r w:rsidRPr="002968EE">
          <w:rPr>
            <w:rFonts w:ascii="Times New Roman" w:eastAsia="Times New Roman" w:hAnsi="Times New Roman" w:cs="Times New Roman"/>
            <w:sz w:val="24"/>
            <w:szCs w:val="24"/>
            <w:highlight w:val="white"/>
          </w:rPr>
          <w:delText>and Arpita Das for helping compile R</w:delText>
        </w:r>
        <w:r w:rsidRPr="002968EE">
          <w:rPr>
            <w:rFonts w:ascii="Times New Roman" w:eastAsia="Times New Roman" w:hAnsi="Times New Roman" w:cs="Times New Roman"/>
            <w:sz w:val="24"/>
            <w:szCs w:val="24"/>
            <w:highlight w:val="white"/>
            <w:vertAlign w:val="superscript"/>
          </w:rPr>
          <w:delText>2</w:delText>
        </w:r>
        <w:r w:rsidRPr="002968EE">
          <w:rPr>
            <w:rFonts w:ascii="Times New Roman" w:eastAsia="Times New Roman" w:hAnsi="Times New Roman" w:cs="Times New Roman"/>
            <w:sz w:val="24"/>
            <w:szCs w:val="24"/>
            <w:highlight w:val="white"/>
          </w:rPr>
          <w:delText xml:space="preserve"> values. </w:delText>
        </w:r>
      </w:del>
      <w:r w:rsidRPr="002968EE">
        <w:rPr>
          <w:rFonts w:ascii="Times New Roman" w:eastAsia="Times New Roman" w:hAnsi="Times New Roman" w:cs="Times New Roman"/>
          <w:sz w:val="24"/>
          <w:szCs w:val="24"/>
          <w:highlight w:val="white"/>
        </w:rPr>
        <w:t xml:space="preserve">We are also grateful for the assistance of </w:t>
      </w:r>
      <w:ins w:id="315" w:author="Abby Lewis" w:date="2021-06-06T17:24:00Z">
        <w:del w:id="316" w:author="Abby Lewis" w:date="2021-06-06T17:24:00Z">
          <w:r w:rsidRPr="002968EE">
            <w:rPr>
              <w:rFonts w:ascii="Times New Roman" w:eastAsia="Times New Roman" w:hAnsi="Times New Roman" w:cs="Times New Roman"/>
              <w:sz w:val="24"/>
              <w:szCs w:val="24"/>
              <w:highlight w:val="white"/>
            </w:rPr>
            <w:delText xml:space="preserve">and </w:delText>
          </w:r>
        </w:del>
        <w:r w:rsidRPr="002968EE">
          <w:rPr>
            <w:rFonts w:ascii="Times New Roman" w:eastAsia="Times New Roman" w:hAnsi="Times New Roman" w:cs="Times New Roman"/>
            <w:sz w:val="24"/>
            <w:szCs w:val="24"/>
            <w:highlight w:val="white"/>
          </w:rPr>
          <w:t xml:space="preserve">Arpita Das </w:t>
        </w:r>
        <w:del w:id="317" w:author="Abby Lewis" w:date="2021-06-06T17:24:00Z">
          <w:r w:rsidRPr="002968EE">
            <w:rPr>
              <w:rFonts w:ascii="Times New Roman" w:eastAsia="Times New Roman" w:hAnsi="Times New Roman" w:cs="Times New Roman"/>
              <w:sz w:val="24"/>
              <w:szCs w:val="24"/>
              <w:highlight w:val="white"/>
            </w:rPr>
            <w:delText>for</w:delText>
          </w:r>
        </w:del>
        <w:r w:rsidRPr="002968EE">
          <w:rPr>
            <w:rFonts w:ascii="Times New Roman" w:eastAsia="Times New Roman" w:hAnsi="Times New Roman" w:cs="Times New Roman"/>
            <w:sz w:val="24"/>
            <w:szCs w:val="24"/>
            <w:highlight w:val="white"/>
          </w:rPr>
          <w:t>in helping compile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values and</w:t>
        </w:r>
        <w:del w:id="318" w:author="Abby Lewis" w:date="2021-06-06T17:24:00Z">
          <w:r w:rsidRPr="002968EE">
            <w:rPr>
              <w:rFonts w:ascii="Times New Roman" w:eastAsia="Times New Roman" w:hAnsi="Times New Roman" w:cs="Times New Roman"/>
              <w:sz w:val="24"/>
              <w:szCs w:val="24"/>
              <w:highlight w:val="white"/>
            </w:rPr>
            <w:delText>.</w:delText>
          </w:r>
        </w:del>
        <w:r w:rsidRPr="002968EE">
          <w:rPr>
            <w:rFonts w:ascii="Times New Roman" w:eastAsia="Times New Roman" w:hAnsi="Times New Roman" w:cs="Times New Roman"/>
            <w:sz w:val="24"/>
            <w:szCs w:val="24"/>
            <w:highlight w:val="white"/>
          </w:rPr>
          <w:t xml:space="preserve"> </w:t>
        </w:r>
      </w:ins>
      <w:r w:rsidRPr="002968EE">
        <w:rPr>
          <w:rFonts w:ascii="Times New Roman" w:eastAsia="Times New Roman" w:hAnsi="Times New Roman" w:cs="Times New Roman"/>
          <w:sz w:val="24"/>
          <w:szCs w:val="24"/>
          <w:highlight w:val="white"/>
        </w:rPr>
        <w:t xml:space="preserve">the Virginia Tech libraries in planning this review and accessing the papers in the analysis. This project was supported by U.S. National Science Foundation (NSF) grants 1737424, 1926050, 1926388, 1933016, and 1933102, as well as NSF Graduate </w:t>
      </w:r>
      <w:ins w:id="319" w:author="Cayelan C. Carey" w:date="2021-06-16T13:22:00Z">
        <w:r w:rsidRPr="002968EE">
          <w:rPr>
            <w:rFonts w:ascii="Times New Roman" w:eastAsia="Times New Roman" w:hAnsi="Times New Roman" w:cs="Times New Roman"/>
            <w:sz w:val="24"/>
            <w:szCs w:val="24"/>
            <w:highlight w:val="white"/>
          </w:rPr>
          <w:t xml:space="preserve">Research </w:t>
        </w:r>
      </w:ins>
      <w:r w:rsidRPr="002968EE">
        <w:rPr>
          <w:rFonts w:ascii="Times New Roman" w:eastAsia="Times New Roman" w:hAnsi="Times New Roman" w:cs="Times New Roman"/>
          <w:sz w:val="24"/>
          <w:szCs w:val="24"/>
          <w:highlight w:val="white"/>
        </w:rPr>
        <w:t>Fellowship</w:t>
      </w:r>
      <w:ins w:id="320" w:author="Cayelan C. Carey" w:date="2021-06-16T13:23:00Z">
        <w:r w:rsidRPr="002968EE">
          <w:rPr>
            <w:rFonts w:ascii="Times New Roman" w:eastAsia="Times New Roman" w:hAnsi="Times New Roman" w:cs="Times New Roman"/>
            <w:sz w:val="24"/>
            <w:szCs w:val="24"/>
            <w:highlight w:val="white"/>
          </w:rPr>
          <w:t>s</w:t>
        </w:r>
      </w:ins>
      <w:r w:rsidRPr="002968EE">
        <w:rPr>
          <w:rFonts w:ascii="Times New Roman" w:eastAsia="Times New Roman" w:hAnsi="Times New Roman" w:cs="Times New Roman"/>
          <w:sz w:val="24"/>
          <w:szCs w:val="24"/>
          <w:highlight w:val="white"/>
        </w:rPr>
        <w:t xml:space="preserve"> </w:t>
      </w:r>
      <w:del w:id="321" w:author="Cayelan C. Carey" w:date="2021-06-16T13:23:00Z">
        <w:r w:rsidRPr="002968EE">
          <w:rPr>
            <w:rFonts w:ascii="Times New Roman" w:eastAsia="Times New Roman" w:hAnsi="Times New Roman" w:cs="Times New Roman"/>
            <w:sz w:val="24"/>
            <w:szCs w:val="24"/>
            <w:highlight w:val="white"/>
          </w:rPr>
          <w:delText xml:space="preserve">Program fellowships </w:delText>
        </w:r>
      </w:del>
      <w:r w:rsidRPr="002968EE">
        <w:rPr>
          <w:rFonts w:ascii="Times New Roman" w:eastAsia="Times New Roman" w:hAnsi="Times New Roman" w:cs="Times New Roman"/>
          <w:sz w:val="24"/>
          <w:szCs w:val="24"/>
          <w:highlight w:val="white"/>
        </w:rPr>
        <w:t>to ASL and WMW (DGE-1651272).</w:t>
      </w:r>
    </w:p>
    <w:p w14:paraId="00000082" w14:textId="77777777" w:rsidR="002E34FA" w:rsidRPr="002968EE" w:rsidRDefault="006727F5">
      <w:pPr>
        <w:spacing w:line="480" w:lineRule="auto"/>
        <w:ind w:firstLine="720"/>
        <w:rPr>
          <w:rFonts w:ascii="Times New Roman" w:eastAsia="Times New Roman" w:hAnsi="Times New Roman" w:cs="Times New Roman"/>
          <w:sz w:val="24"/>
          <w:szCs w:val="24"/>
          <w:highlight w:val="white"/>
        </w:rPr>
      </w:pPr>
      <w:bookmarkStart w:id="322" w:name="_heading=h.1ci93xb" w:colFirst="0" w:colLast="0"/>
      <w:bookmarkEnd w:id="322"/>
      <w:r w:rsidRPr="002968EE">
        <w:rPr>
          <w:rFonts w:ascii="Times New Roman" w:eastAsia="Times New Roman" w:hAnsi="Times New Roman" w:cs="Times New Roman"/>
          <w:sz w:val="24"/>
          <w:szCs w:val="24"/>
          <w:highlight w:val="white"/>
        </w:rPr>
        <w:t xml:space="preserve">Authorship contributions: This paper originated in an Ecological Forecasting graduate seminar at Virginia Tech led by CCC and RQT; all authors participated in the seminar and co-developed the matrix used for this analysis. Conceptualization of the project was led by ASL, CCC, JS, RPM, RQT, and WMW. ASL, CCC, MEL, and WMW led the development of methods for the project. All authors contributed to abstract screening and paper review. Data analysis was led by ASL, with input from CCC, HLW, and WMW. ASL, CCC, DWH, HLW, MEL, RPM, and WMW contributed to initial development of the manuscript, which was written by ASL. All authors edited and approved the final manuscript. </w:t>
      </w:r>
    </w:p>
    <w:p w14:paraId="00000083" w14:textId="77777777" w:rsidR="002E34FA" w:rsidRPr="002968EE" w:rsidRDefault="002E34FA">
      <w:pPr>
        <w:spacing w:line="480" w:lineRule="auto"/>
        <w:rPr>
          <w:rFonts w:ascii="Times New Roman" w:eastAsia="Times New Roman" w:hAnsi="Times New Roman" w:cs="Times New Roman"/>
          <w:sz w:val="24"/>
          <w:szCs w:val="24"/>
          <w:highlight w:val="white"/>
        </w:rPr>
      </w:pPr>
    </w:p>
    <w:p w14:paraId="00000084"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REFERENCES</w:t>
      </w:r>
    </w:p>
    <w:p w14:paraId="00000085"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Armstrong, J. S. 2001. Principles of forecasting: a handbook for researchers and practitioners. Springer Science &amp; Business Media, New York.</w:t>
      </w:r>
    </w:p>
    <w:p w14:paraId="00000086"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Beardsley, T. M. 2014. Are you ready for open data? </w:t>
      </w:r>
      <w:proofErr w:type="spellStart"/>
      <w:r w:rsidRPr="002968EE">
        <w:rPr>
          <w:rFonts w:ascii="Times New Roman" w:eastAsia="Times New Roman" w:hAnsi="Times New Roman" w:cs="Times New Roman"/>
          <w:sz w:val="24"/>
          <w:szCs w:val="24"/>
        </w:rPr>
        <w:t>BioScience</w:t>
      </w:r>
      <w:proofErr w:type="spellEnd"/>
      <w:r w:rsidRPr="002968EE">
        <w:rPr>
          <w:rFonts w:ascii="Times New Roman" w:eastAsia="Times New Roman" w:hAnsi="Times New Roman" w:cs="Times New Roman"/>
          <w:sz w:val="24"/>
          <w:szCs w:val="24"/>
        </w:rPr>
        <w:t xml:space="preserve"> 64:855–855.</w:t>
      </w:r>
    </w:p>
    <w:p w14:paraId="00000087"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Beckage</w:t>
      </w:r>
      <w:proofErr w:type="spellEnd"/>
      <w:r w:rsidRPr="002968EE">
        <w:rPr>
          <w:rFonts w:ascii="Times New Roman" w:eastAsia="Times New Roman" w:hAnsi="Times New Roman" w:cs="Times New Roman"/>
          <w:sz w:val="24"/>
          <w:szCs w:val="24"/>
        </w:rPr>
        <w:t>, B., L. J. Gross, and S. Kauffman. 2011. The limits to prediction in ecological systems. Ecosphere 2:art125.</w:t>
      </w:r>
    </w:p>
    <w:p w14:paraId="00000088"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Buizza</w:t>
      </w:r>
      <w:proofErr w:type="spellEnd"/>
      <w:r w:rsidRPr="002968EE">
        <w:rPr>
          <w:rFonts w:ascii="Times New Roman" w:eastAsia="Times New Roman" w:hAnsi="Times New Roman" w:cs="Times New Roman"/>
          <w:sz w:val="24"/>
          <w:szCs w:val="24"/>
        </w:rPr>
        <w:t xml:space="preserve">, R., and M. </w:t>
      </w:r>
      <w:proofErr w:type="spellStart"/>
      <w:r w:rsidRPr="002968EE">
        <w:rPr>
          <w:rFonts w:ascii="Times New Roman" w:eastAsia="Times New Roman" w:hAnsi="Times New Roman" w:cs="Times New Roman"/>
          <w:sz w:val="24"/>
          <w:szCs w:val="24"/>
        </w:rPr>
        <w:t>Leutbecher</w:t>
      </w:r>
      <w:proofErr w:type="spellEnd"/>
      <w:r w:rsidRPr="002968EE">
        <w:rPr>
          <w:rFonts w:ascii="Times New Roman" w:eastAsia="Times New Roman" w:hAnsi="Times New Roman" w:cs="Times New Roman"/>
          <w:sz w:val="24"/>
          <w:szCs w:val="24"/>
        </w:rPr>
        <w:t>. 2015. The forecast skill horizon. Quarterly Journal of the Royal Meteorological Society 141:3366–3382.</w:t>
      </w:r>
    </w:p>
    <w:p w14:paraId="00000089" w14:textId="6C1F5843" w:rsidR="002E34FA" w:rsidRPr="002968EE" w:rsidRDefault="006727F5">
      <w:pPr>
        <w:widowControl w:val="0"/>
        <w:spacing w:line="480" w:lineRule="auto"/>
        <w:ind w:left="720" w:hanging="720"/>
        <w:rPr>
          <w:ins w:id="323" w:author="Abby Lewis" w:date="2021-06-12T18:46:00Z"/>
          <w:rFonts w:ascii="Times New Roman" w:eastAsia="Times New Roman" w:hAnsi="Times New Roman" w:cs="Times New Roman"/>
          <w:color w:val="000000"/>
          <w:sz w:val="24"/>
          <w:szCs w:val="24"/>
        </w:rPr>
      </w:pPr>
      <w:r w:rsidRPr="002968EE">
        <w:rPr>
          <w:rFonts w:ascii="Times New Roman" w:eastAsia="Times New Roman" w:hAnsi="Times New Roman" w:cs="Times New Roman"/>
          <w:sz w:val="24"/>
          <w:szCs w:val="24"/>
        </w:rPr>
        <w:lastRenderedPageBreak/>
        <w:t xml:space="preserve">Carey, C. C., W. M. </w:t>
      </w:r>
      <w:proofErr w:type="spellStart"/>
      <w:r w:rsidRPr="002968EE">
        <w:rPr>
          <w:rFonts w:ascii="Times New Roman" w:eastAsia="Times New Roman" w:hAnsi="Times New Roman" w:cs="Times New Roman"/>
          <w:sz w:val="24"/>
          <w:szCs w:val="24"/>
        </w:rPr>
        <w:t>Woelmer</w:t>
      </w:r>
      <w:proofErr w:type="spellEnd"/>
      <w:r w:rsidRPr="002968EE">
        <w:rPr>
          <w:rFonts w:ascii="Times New Roman" w:eastAsia="Times New Roman" w:hAnsi="Times New Roman" w:cs="Times New Roman"/>
          <w:sz w:val="24"/>
          <w:szCs w:val="24"/>
        </w:rPr>
        <w:t xml:space="preserve">, M. E. Lofton, R. J. </w:t>
      </w:r>
      <w:proofErr w:type="spellStart"/>
      <w:r w:rsidRPr="002968EE">
        <w:rPr>
          <w:rFonts w:ascii="Times New Roman" w:eastAsia="Times New Roman" w:hAnsi="Times New Roman" w:cs="Times New Roman"/>
          <w:sz w:val="24"/>
          <w:szCs w:val="24"/>
        </w:rPr>
        <w:t>Figueiredo</w:t>
      </w:r>
      <w:proofErr w:type="spellEnd"/>
      <w:r w:rsidRPr="002968EE">
        <w:rPr>
          <w:rFonts w:ascii="Times New Roman" w:eastAsia="Times New Roman" w:hAnsi="Times New Roman" w:cs="Times New Roman"/>
          <w:sz w:val="24"/>
          <w:szCs w:val="24"/>
        </w:rPr>
        <w:t xml:space="preserve">, B. J. </w:t>
      </w:r>
      <w:proofErr w:type="spellStart"/>
      <w:r w:rsidRPr="002968EE">
        <w:rPr>
          <w:rFonts w:ascii="Times New Roman" w:eastAsia="Times New Roman" w:hAnsi="Times New Roman" w:cs="Times New Roman"/>
          <w:sz w:val="24"/>
          <w:szCs w:val="24"/>
        </w:rPr>
        <w:t>Bookout</w:t>
      </w:r>
      <w:proofErr w:type="spellEnd"/>
      <w:r w:rsidRPr="002968EE">
        <w:rPr>
          <w:rFonts w:ascii="Times New Roman" w:eastAsia="Times New Roman" w:hAnsi="Times New Roman" w:cs="Times New Roman"/>
          <w:sz w:val="24"/>
          <w:szCs w:val="24"/>
        </w:rPr>
        <w:t xml:space="preserve">, R. S. Corrigan, V. </w:t>
      </w:r>
      <w:proofErr w:type="spellStart"/>
      <w:r w:rsidRPr="002968EE">
        <w:rPr>
          <w:rFonts w:ascii="Times New Roman" w:eastAsia="Times New Roman" w:hAnsi="Times New Roman" w:cs="Times New Roman"/>
          <w:sz w:val="24"/>
          <w:szCs w:val="24"/>
        </w:rPr>
        <w:t>Daneshmand</w:t>
      </w:r>
      <w:proofErr w:type="spellEnd"/>
      <w:r w:rsidRPr="002968EE">
        <w:rPr>
          <w:rFonts w:ascii="Times New Roman" w:eastAsia="Times New Roman" w:hAnsi="Times New Roman" w:cs="Times New Roman"/>
          <w:sz w:val="24"/>
          <w:szCs w:val="24"/>
        </w:rPr>
        <w:t xml:space="preserve">, A. G. </w:t>
      </w:r>
      <w:proofErr w:type="spellStart"/>
      <w:r w:rsidRPr="002968EE">
        <w:rPr>
          <w:rFonts w:ascii="Times New Roman" w:eastAsia="Times New Roman" w:hAnsi="Times New Roman" w:cs="Times New Roman"/>
          <w:sz w:val="24"/>
          <w:szCs w:val="24"/>
        </w:rPr>
        <w:t>Hounshell</w:t>
      </w:r>
      <w:proofErr w:type="spellEnd"/>
      <w:r w:rsidRPr="002968EE">
        <w:rPr>
          <w:rFonts w:ascii="Times New Roman" w:eastAsia="Times New Roman" w:hAnsi="Times New Roman" w:cs="Times New Roman"/>
          <w:sz w:val="24"/>
          <w:szCs w:val="24"/>
        </w:rPr>
        <w:t>, D. W. Howard, A. S. L. Lewis, R. P. McClure, H. L. Wan</w:t>
      </w:r>
      <w:r w:rsidRPr="002968EE">
        <w:rPr>
          <w:rFonts w:ascii="Times New Roman" w:eastAsia="Times New Roman" w:hAnsi="Times New Roman" w:cs="Times New Roman"/>
          <w:color w:val="000000"/>
          <w:sz w:val="24"/>
          <w:szCs w:val="24"/>
        </w:rPr>
        <w:t xml:space="preserve">der, N. K. Ward, and R. Q. Thomas. 2021. Advancing lake and reservoir water quality management with near-term, iterative ecological forecasting. Inland Waters. </w:t>
      </w:r>
      <w:proofErr w:type="spellStart"/>
      <w:r w:rsidRPr="002968EE">
        <w:rPr>
          <w:rFonts w:ascii="Times New Roman" w:eastAsia="Times New Roman" w:hAnsi="Times New Roman" w:cs="Times New Roman"/>
          <w:color w:val="000000"/>
          <w:sz w:val="24"/>
          <w:szCs w:val="24"/>
        </w:rPr>
        <w:t>doi</w:t>
      </w:r>
      <w:proofErr w:type="spellEnd"/>
      <w:r w:rsidRPr="002968EE">
        <w:rPr>
          <w:rFonts w:ascii="Times New Roman" w:eastAsia="Times New Roman" w:hAnsi="Times New Roman" w:cs="Times New Roman"/>
          <w:color w:val="000000"/>
          <w:sz w:val="24"/>
          <w:szCs w:val="24"/>
        </w:rPr>
        <w:t>: 10.1080/20442041.2020.1816421</w:t>
      </w:r>
    </w:p>
    <w:p w14:paraId="0000008A" w14:textId="06B8B695" w:rsidR="002E34FA" w:rsidRPr="002968EE" w:rsidRDefault="006727F5">
      <w:pPr>
        <w:widowControl w:val="0"/>
        <w:spacing w:line="480" w:lineRule="auto"/>
        <w:ind w:left="720" w:hanging="720"/>
        <w:rPr>
          <w:rFonts w:ascii="Times New Roman" w:eastAsia="Times New Roman" w:hAnsi="Times New Roman" w:cs="Times New Roman"/>
          <w:sz w:val="24"/>
          <w:szCs w:val="24"/>
        </w:rPr>
      </w:pPr>
      <w:proofErr w:type="spellStart"/>
      <w:ins w:id="324" w:author="Abby Lewis" w:date="2021-06-12T18:46:00Z">
        <w:r w:rsidRPr="002968EE">
          <w:rPr>
            <w:rFonts w:ascii="Times New Roman" w:eastAsia="Times New Roman" w:hAnsi="Times New Roman" w:cs="Times New Roman"/>
            <w:sz w:val="24"/>
            <w:szCs w:val="24"/>
          </w:rPr>
          <w:t>Caughlin</w:t>
        </w:r>
        <w:proofErr w:type="spellEnd"/>
        <w:r w:rsidRPr="002968EE">
          <w:rPr>
            <w:rFonts w:ascii="Times New Roman" w:eastAsia="Times New Roman" w:hAnsi="Times New Roman" w:cs="Times New Roman"/>
            <w:sz w:val="24"/>
            <w:szCs w:val="24"/>
          </w:rPr>
          <w:t xml:space="preserve"> T. T., E. I. </w:t>
        </w:r>
        <w:proofErr w:type="spellStart"/>
        <w:r w:rsidRPr="002968EE">
          <w:rPr>
            <w:rFonts w:ascii="Times New Roman" w:eastAsia="Times New Roman" w:hAnsi="Times New Roman" w:cs="Times New Roman"/>
            <w:sz w:val="24"/>
            <w:szCs w:val="24"/>
          </w:rPr>
          <w:t>Damschen</w:t>
        </w:r>
        <w:proofErr w:type="spellEnd"/>
        <w:r w:rsidRPr="002968EE">
          <w:rPr>
            <w:rFonts w:ascii="Times New Roman" w:eastAsia="Times New Roman" w:hAnsi="Times New Roman" w:cs="Times New Roman"/>
            <w:sz w:val="24"/>
            <w:szCs w:val="24"/>
          </w:rPr>
          <w:t xml:space="preserve">, N. M. Haddad, D. J. Levey, C. </w:t>
        </w:r>
        <w:proofErr w:type="spellStart"/>
        <w:r w:rsidRPr="002968EE">
          <w:rPr>
            <w:rFonts w:ascii="Times New Roman" w:eastAsia="Times New Roman" w:hAnsi="Times New Roman" w:cs="Times New Roman"/>
            <w:sz w:val="24"/>
            <w:szCs w:val="24"/>
          </w:rPr>
          <w:t>Warneke</w:t>
        </w:r>
        <w:proofErr w:type="spellEnd"/>
        <w:r w:rsidRPr="002968EE">
          <w:rPr>
            <w:rFonts w:ascii="Times New Roman" w:eastAsia="Times New Roman" w:hAnsi="Times New Roman" w:cs="Times New Roman"/>
            <w:sz w:val="24"/>
            <w:szCs w:val="24"/>
          </w:rPr>
          <w:t xml:space="preserve">, and L. A. </w:t>
        </w:r>
        <w:proofErr w:type="spellStart"/>
        <w:r w:rsidRPr="002968EE">
          <w:rPr>
            <w:rFonts w:ascii="Times New Roman" w:eastAsia="Times New Roman" w:hAnsi="Times New Roman" w:cs="Times New Roman"/>
            <w:sz w:val="24"/>
            <w:szCs w:val="24"/>
          </w:rPr>
          <w:t>Brudvig</w:t>
        </w:r>
        <w:proofErr w:type="spellEnd"/>
        <w:r w:rsidRPr="002968EE">
          <w:rPr>
            <w:rFonts w:ascii="Times New Roman" w:eastAsia="Times New Roman" w:hAnsi="Times New Roman" w:cs="Times New Roman"/>
            <w:sz w:val="24"/>
            <w:szCs w:val="24"/>
          </w:rPr>
          <w:t>. 2019. Landscape heterogeneity is key to forecasting outcomes of plant reintroduction. Ecological Applications 29:e01850.</w:t>
        </w:r>
      </w:ins>
    </w:p>
    <w:p w14:paraId="0000008B" w14:textId="48E1CF78" w:rsidR="002E34FA" w:rsidRPr="002968EE" w:rsidRDefault="006727F5">
      <w:pPr>
        <w:widowControl w:val="0"/>
        <w:spacing w:line="480" w:lineRule="auto"/>
        <w:ind w:left="720" w:hanging="720"/>
        <w:rPr>
          <w:ins w:id="325" w:author="Abby Lewis" w:date="2021-06-14T14:43:00Z"/>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Clark, J. S., S. R. Carpenter, M. Barber, S. Collins, A. Dobson, J. A. Foley, D. M. Lodge, M. Pascual, R. Pielke, W. Pizer, C. Pringle, W. V. Reid, K. A. Rose, O. Sala, W. H. Schlesinger, D. H. Wall, and D. Wear. 2001. Ecological forecasts: an emerging imperative. Science 293:657–660.</w:t>
      </w:r>
    </w:p>
    <w:p w14:paraId="0000008C" w14:textId="586E9B86"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ins w:id="326" w:author="Abby Lewis" w:date="2021-06-14T14:43:00Z">
        <w:r w:rsidRPr="002968EE">
          <w:rPr>
            <w:rFonts w:ascii="Times New Roman" w:eastAsia="Times New Roman" w:hAnsi="Times New Roman" w:cs="Times New Roman"/>
            <w:sz w:val="24"/>
            <w:szCs w:val="24"/>
          </w:rPr>
          <w:t>Clements, F. E. 1936. Nature and structure of the climax. Journal of ecology, 24:252–284.</w:t>
        </w:r>
      </w:ins>
    </w:p>
    <w:p w14:paraId="0000008D"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Dickersin</w:t>
      </w:r>
      <w:proofErr w:type="spellEnd"/>
      <w:r w:rsidRPr="002968EE">
        <w:rPr>
          <w:rFonts w:ascii="Times New Roman" w:eastAsia="Times New Roman" w:hAnsi="Times New Roman" w:cs="Times New Roman"/>
          <w:sz w:val="24"/>
          <w:szCs w:val="24"/>
        </w:rPr>
        <w:t>, K. 1990. The existence of publication bias and risk factors for its occurrence. JAMA 263:1385–1389.</w:t>
      </w:r>
    </w:p>
    <w:p w14:paraId="0000008E"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M. C. 2017a. Ecological forecasting. Princeton University Press, Princeton.</w:t>
      </w:r>
    </w:p>
    <w:p w14:paraId="0000008F"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M. C. 2017b. Prediction in ecology: a first-principles framework. Ecological Applications 27:2048–2060.</w:t>
      </w:r>
    </w:p>
    <w:p w14:paraId="00000090" w14:textId="7169F052" w:rsidR="002E34FA" w:rsidRPr="002968EE" w:rsidRDefault="006727F5">
      <w:pPr>
        <w:widowControl w:val="0"/>
        <w:spacing w:line="480" w:lineRule="auto"/>
        <w:ind w:left="720" w:hanging="720"/>
        <w:rPr>
          <w:ins w:id="327" w:author="Abby Lewis" w:date="2021-06-12T17:55:00Z"/>
          <w:rFonts w:ascii="Times New Roman" w:eastAsia="Times New Roman" w:hAnsi="Times New Roman" w:cs="Times New Roman"/>
          <w:sz w:val="24"/>
          <w:szCs w:val="24"/>
        </w:rPr>
      </w:pP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M. C., A. Fox, L. M. Beck-Johnson, J. L. Betancourt, M. B. Hooten, C. S. </w:t>
      </w:r>
      <w:proofErr w:type="spellStart"/>
      <w:r w:rsidRPr="002968EE">
        <w:rPr>
          <w:rFonts w:ascii="Times New Roman" w:eastAsia="Times New Roman" w:hAnsi="Times New Roman" w:cs="Times New Roman"/>
          <w:sz w:val="24"/>
          <w:szCs w:val="24"/>
        </w:rPr>
        <w:t>Jarnevich</w:t>
      </w:r>
      <w:proofErr w:type="spellEnd"/>
      <w:r w:rsidRPr="002968EE">
        <w:rPr>
          <w:rFonts w:ascii="Times New Roman" w:eastAsia="Times New Roman" w:hAnsi="Times New Roman" w:cs="Times New Roman"/>
          <w:sz w:val="24"/>
          <w:szCs w:val="24"/>
        </w:rPr>
        <w:t xml:space="preserve">, T. H. </w:t>
      </w:r>
      <w:proofErr w:type="spellStart"/>
      <w:r w:rsidRPr="002968EE">
        <w:rPr>
          <w:rFonts w:ascii="Times New Roman" w:eastAsia="Times New Roman" w:hAnsi="Times New Roman" w:cs="Times New Roman"/>
          <w:sz w:val="24"/>
          <w:szCs w:val="24"/>
        </w:rPr>
        <w:t>Keitt</w:t>
      </w:r>
      <w:proofErr w:type="spellEnd"/>
      <w:r w:rsidRPr="002968EE">
        <w:rPr>
          <w:rFonts w:ascii="Times New Roman" w:eastAsia="Times New Roman" w:hAnsi="Times New Roman" w:cs="Times New Roman"/>
          <w:sz w:val="24"/>
          <w:szCs w:val="24"/>
        </w:rPr>
        <w:t xml:space="preserve">, M. A. Kenney, C. M. Laney, L. G. Larsen, H. W. </w:t>
      </w:r>
      <w:proofErr w:type="spellStart"/>
      <w:r w:rsidRPr="002968EE">
        <w:rPr>
          <w:rFonts w:ascii="Times New Roman" w:eastAsia="Times New Roman" w:hAnsi="Times New Roman" w:cs="Times New Roman"/>
          <w:sz w:val="24"/>
          <w:szCs w:val="24"/>
        </w:rPr>
        <w:t>Loescher</w:t>
      </w:r>
      <w:proofErr w:type="spellEnd"/>
      <w:r w:rsidRPr="002968EE">
        <w:rPr>
          <w:rFonts w:ascii="Times New Roman" w:eastAsia="Times New Roman" w:hAnsi="Times New Roman" w:cs="Times New Roman"/>
          <w:sz w:val="24"/>
          <w:szCs w:val="24"/>
        </w:rPr>
        <w:t xml:space="preserve">, C. K. Lunch, B. C. </w:t>
      </w:r>
      <w:proofErr w:type="spellStart"/>
      <w:r w:rsidRPr="002968EE">
        <w:rPr>
          <w:rFonts w:ascii="Times New Roman" w:eastAsia="Times New Roman" w:hAnsi="Times New Roman" w:cs="Times New Roman"/>
          <w:sz w:val="24"/>
          <w:szCs w:val="24"/>
        </w:rPr>
        <w:t>Pijanowski</w:t>
      </w:r>
      <w:proofErr w:type="spellEnd"/>
      <w:r w:rsidRPr="002968EE">
        <w:rPr>
          <w:rFonts w:ascii="Times New Roman" w:eastAsia="Times New Roman" w:hAnsi="Times New Roman" w:cs="Times New Roman"/>
          <w:sz w:val="24"/>
          <w:szCs w:val="24"/>
        </w:rPr>
        <w:t xml:space="preserve">, J. T. </w:t>
      </w:r>
      <w:proofErr w:type="spellStart"/>
      <w:r w:rsidRPr="002968EE">
        <w:rPr>
          <w:rFonts w:ascii="Times New Roman" w:eastAsia="Times New Roman" w:hAnsi="Times New Roman" w:cs="Times New Roman"/>
          <w:sz w:val="24"/>
          <w:szCs w:val="24"/>
        </w:rPr>
        <w:t>Randerson</w:t>
      </w:r>
      <w:proofErr w:type="spellEnd"/>
      <w:r w:rsidRPr="002968EE">
        <w:rPr>
          <w:rFonts w:ascii="Times New Roman" w:eastAsia="Times New Roman" w:hAnsi="Times New Roman" w:cs="Times New Roman"/>
          <w:sz w:val="24"/>
          <w:szCs w:val="24"/>
        </w:rPr>
        <w:t xml:space="preserve">, E. K. Read, A. T. </w:t>
      </w:r>
      <w:proofErr w:type="spellStart"/>
      <w:r w:rsidRPr="002968EE">
        <w:rPr>
          <w:rFonts w:ascii="Times New Roman" w:eastAsia="Times New Roman" w:hAnsi="Times New Roman" w:cs="Times New Roman"/>
          <w:sz w:val="24"/>
          <w:szCs w:val="24"/>
        </w:rPr>
        <w:t>Tredennick</w:t>
      </w:r>
      <w:proofErr w:type="spellEnd"/>
      <w:r w:rsidRPr="002968EE">
        <w:rPr>
          <w:rFonts w:ascii="Times New Roman" w:eastAsia="Times New Roman" w:hAnsi="Times New Roman" w:cs="Times New Roman"/>
          <w:sz w:val="24"/>
          <w:szCs w:val="24"/>
        </w:rPr>
        <w:t>, R. Vargas, K. C. Weathers, and E. P. White. 2018. Iterative near-term ecological forecasting: Needs, opportunities, and challenges. Proceedings of the National Academy of Sciences 115:1424–1432.</w:t>
      </w:r>
    </w:p>
    <w:p w14:paraId="00000091" w14:textId="38AE4FE9" w:rsidR="002E34FA" w:rsidRPr="009A4290" w:rsidRDefault="006727F5">
      <w:pPr>
        <w:widowControl w:val="0"/>
        <w:spacing w:line="480" w:lineRule="auto"/>
        <w:ind w:left="720" w:hanging="720"/>
        <w:rPr>
          <w:rFonts w:ascii="Times New Roman" w:eastAsia="Times New Roman" w:hAnsi="Times New Roman" w:cs="Times New Roman"/>
          <w:sz w:val="24"/>
          <w:szCs w:val="24"/>
        </w:rPr>
      </w:pPr>
      <w:proofErr w:type="spellStart"/>
      <w:ins w:id="328" w:author="Abby Lewis" w:date="2021-06-12T17:55:00Z">
        <w:r w:rsidRPr="002968EE">
          <w:rPr>
            <w:rFonts w:ascii="Times New Roman" w:eastAsia="Times New Roman" w:hAnsi="Times New Roman" w:cs="Times New Roman"/>
            <w:sz w:val="24"/>
            <w:szCs w:val="24"/>
          </w:rPr>
          <w:lastRenderedPageBreak/>
          <w:t>Dietze</w:t>
        </w:r>
        <w:proofErr w:type="spellEnd"/>
        <w:r w:rsidRPr="002968EE">
          <w:rPr>
            <w:rFonts w:ascii="Times New Roman" w:eastAsia="Times New Roman" w:hAnsi="Times New Roman" w:cs="Times New Roman"/>
            <w:sz w:val="24"/>
            <w:szCs w:val="24"/>
          </w:rPr>
          <w:t xml:space="preserve">, M. C., R. Q. Thomas, J. Peters, C. Boettiger, A. N. </w:t>
        </w:r>
        <w:proofErr w:type="spellStart"/>
        <w:r w:rsidRPr="002968EE">
          <w:rPr>
            <w:rFonts w:ascii="Times New Roman" w:eastAsia="Times New Roman" w:hAnsi="Times New Roman" w:cs="Times New Roman"/>
            <w:sz w:val="24"/>
            <w:szCs w:val="24"/>
          </w:rPr>
          <w:t>Shiklomanov</w:t>
        </w:r>
        <w:proofErr w:type="spellEnd"/>
        <w:r w:rsidRPr="002968EE">
          <w:rPr>
            <w:rFonts w:ascii="Times New Roman" w:eastAsia="Times New Roman" w:hAnsi="Times New Roman" w:cs="Times New Roman"/>
            <w:sz w:val="24"/>
            <w:szCs w:val="24"/>
          </w:rPr>
          <w:t xml:space="preserve">, J. </w:t>
        </w:r>
        <w:proofErr w:type="spellStart"/>
        <w:r w:rsidRPr="002968EE">
          <w:rPr>
            <w:rFonts w:ascii="Times New Roman" w:eastAsia="Times New Roman" w:hAnsi="Times New Roman" w:cs="Times New Roman"/>
            <w:sz w:val="24"/>
            <w:szCs w:val="24"/>
          </w:rPr>
          <w:t>Ashander</w:t>
        </w:r>
        <w:proofErr w:type="spellEnd"/>
        <w:r w:rsidRPr="002968EE">
          <w:rPr>
            <w:rFonts w:ascii="Times New Roman" w:eastAsia="Times New Roman" w:hAnsi="Times New Roman" w:cs="Times New Roman"/>
            <w:sz w:val="24"/>
            <w:szCs w:val="24"/>
          </w:rPr>
          <w:t xml:space="preserve">. 2021. A Community Convention for Ecological Forecasting: Output Files and Metadata. </w:t>
        </w:r>
        <w:proofErr w:type="spellStart"/>
        <w:r w:rsidRPr="002968EE">
          <w:rPr>
            <w:rFonts w:ascii="Times New Roman" w:eastAsia="Times New Roman" w:hAnsi="Times New Roman" w:cs="Times New Roman"/>
            <w:sz w:val="24"/>
            <w:szCs w:val="24"/>
          </w:rPr>
          <w:t>EcoEvoRxiv</w:t>
        </w:r>
        <w:proofErr w:type="spellEnd"/>
        <w:r w:rsidRPr="002968EE">
          <w:rPr>
            <w:rFonts w:ascii="Times New Roman" w:eastAsia="Times New Roman" w:hAnsi="Times New Roman" w:cs="Times New Roman"/>
            <w:sz w:val="24"/>
            <w:szCs w:val="24"/>
          </w:rPr>
          <w:t xml:space="preserve">. </w:t>
        </w:r>
        <w:proofErr w:type="spellStart"/>
        <w:r w:rsidRPr="002968EE">
          <w:rPr>
            <w:rFonts w:ascii="Times New Roman" w:eastAsia="Times New Roman" w:hAnsi="Times New Roman" w:cs="Times New Roman"/>
            <w:sz w:val="24"/>
            <w:szCs w:val="24"/>
          </w:rPr>
          <w:t>doi</w:t>
        </w:r>
        <w:proofErr w:type="spellEnd"/>
        <w:r w:rsidRPr="002968EE">
          <w:rPr>
            <w:rFonts w:ascii="Times New Roman" w:eastAsia="Times New Roman" w:hAnsi="Times New Roman" w:cs="Times New Roman"/>
            <w:sz w:val="24"/>
            <w:szCs w:val="24"/>
          </w:rPr>
          <w:t>: 10.32942/osf.io/9dgtq</w:t>
        </w:r>
      </w:ins>
    </w:p>
    <w:p w14:paraId="00000092"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Draper, N. R., and H. Smith. 1998. Applied regression analysis. John Wiley &amp; Sons.</w:t>
      </w:r>
    </w:p>
    <w:p w14:paraId="00000093"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Fecher</w:t>
      </w:r>
      <w:proofErr w:type="spellEnd"/>
      <w:r w:rsidRPr="002968EE">
        <w:rPr>
          <w:rFonts w:ascii="Times New Roman" w:eastAsia="Times New Roman" w:hAnsi="Times New Roman" w:cs="Times New Roman"/>
          <w:sz w:val="24"/>
          <w:szCs w:val="24"/>
        </w:rPr>
        <w:t xml:space="preserve">, B., and S. </w:t>
      </w:r>
      <w:proofErr w:type="spellStart"/>
      <w:r w:rsidRPr="002968EE">
        <w:rPr>
          <w:rFonts w:ascii="Times New Roman" w:eastAsia="Times New Roman" w:hAnsi="Times New Roman" w:cs="Times New Roman"/>
          <w:sz w:val="24"/>
          <w:szCs w:val="24"/>
        </w:rPr>
        <w:t>Friesike</w:t>
      </w:r>
      <w:proofErr w:type="spellEnd"/>
      <w:r w:rsidRPr="002968EE">
        <w:rPr>
          <w:rFonts w:ascii="Times New Roman" w:eastAsia="Times New Roman" w:hAnsi="Times New Roman" w:cs="Times New Roman"/>
          <w:sz w:val="24"/>
          <w:szCs w:val="24"/>
        </w:rPr>
        <w:t>. 2013. Open science: one term, five schools of thought.</w:t>
      </w:r>
    </w:p>
    <w:p w14:paraId="00000094" w14:textId="33E46AA0" w:rsidR="002E34FA" w:rsidRPr="002968EE" w:rsidRDefault="006727F5">
      <w:pPr>
        <w:widowControl w:val="0"/>
        <w:spacing w:line="480" w:lineRule="auto"/>
        <w:ind w:left="720" w:hanging="720"/>
        <w:rPr>
          <w:ins w:id="329" w:author="Abby Lewis" w:date="2021-06-12T18:42:00Z"/>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Feng, X., X. He, and J. Hu. 2011. Wild bootstrap for quantile regression. </w:t>
      </w:r>
      <w:proofErr w:type="spellStart"/>
      <w:r w:rsidRPr="002968EE">
        <w:rPr>
          <w:rFonts w:ascii="Times New Roman" w:eastAsia="Times New Roman" w:hAnsi="Times New Roman" w:cs="Times New Roman"/>
          <w:sz w:val="24"/>
          <w:szCs w:val="24"/>
        </w:rPr>
        <w:t>Biometrika</w:t>
      </w:r>
      <w:proofErr w:type="spellEnd"/>
      <w:r w:rsidRPr="002968EE">
        <w:rPr>
          <w:rFonts w:ascii="Times New Roman" w:eastAsia="Times New Roman" w:hAnsi="Times New Roman" w:cs="Times New Roman"/>
          <w:sz w:val="24"/>
          <w:szCs w:val="24"/>
        </w:rPr>
        <w:t xml:space="preserve"> 98:995–999.</w:t>
      </w:r>
    </w:p>
    <w:p w14:paraId="00000095" w14:textId="66D03CC6" w:rsidR="002E34FA" w:rsidRPr="002968EE" w:rsidRDefault="006727F5">
      <w:pPr>
        <w:widowControl w:val="0"/>
        <w:spacing w:line="480" w:lineRule="auto"/>
        <w:ind w:left="720" w:hanging="720"/>
        <w:rPr>
          <w:ins w:id="330" w:author="Abby Lewis" w:date="2021-06-12T18:42:00Z"/>
          <w:rFonts w:ascii="Times New Roman" w:eastAsia="Times New Roman" w:hAnsi="Times New Roman" w:cs="Times New Roman"/>
          <w:sz w:val="24"/>
          <w:szCs w:val="24"/>
        </w:rPr>
      </w:pPr>
      <w:proofErr w:type="spellStart"/>
      <w:ins w:id="331" w:author="Abby Lewis" w:date="2021-06-12T18:42:00Z">
        <w:r w:rsidRPr="002968EE">
          <w:rPr>
            <w:rFonts w:ascii="Times New Roman" w:eastAsia="Times New Roman" w:hAnsi="Times New Roman" w:cs="Times New Roman"/>
            <w:sz w:val="24"/>
            <w:szCs w:val="24"/>
          </w:rPr>
          <w:t>Geremia</w:t>
        </w:r>
        <w:proofErr w:type="spellEnd"/>
        <w:r w:rsidRPr="002968EE">
          <w:rPr>
            <w:rFonts w:ascii="Times New Roman" w:eastAsia="Times New Roman" w:hAnsi="Times New Roman" w:cs="Times New Roman"/>
            <w:sz w:val="24"/>
            <w:szCs w:val="24"/>
          </w:rPr>
          <w:t xml:space="preserve">, C., P. J. White, J. A. </w:t>
        </w:r>
        <w:proofErr w:type="spellStart"/>
        <w:r w:rsidRPr="002968EE">
          <w:rPr>
            <w:rFonts w:ascii="Times New Roman" w:eastAsia="Times New Roman" w:hAnsi="Times New Roman" w:cs="Times New Roman"/>
            <w:sz w:val="24"/>
            <w:szCs w:val="24"/>
          </w:rPr>
          <w:t>Hoeting</w:t>
        </w:r>
        <w:proofErr w:type="spellEnd"/>
        <w:r w:rsidRPr="002968EE">
          <w:rPr>
            <w:rFonts w:ascii="Times New Roman" w:eastAsia="Times New Roman" w:hAnsi="Times New Roman" w:cs="Times New Roman"/>
            <w:sz w:val="24"/>
            <w:szCs w:val="24"/>
          </w:rPr>
          <w:t xml:space="preserve">, R. L. Wallen, F. G. R. Watson, D. Blanton, and N. T. Hobbs. 2014. </w:t>
        </w:r>
      </w:ins>
      <w:ins w:id="332" w:author="Abby Lewis" w:date="2021-07-05T20:11:00Z">
        <w:r w:rsidR="00016251" w:rsidRPr="00016251">
          <w:rPr>
            <w:rFonts w:ascii="Times New Roman" w:eastAsia="Times New Roman" w:hAnsi="Times New Roman" w:cs="Times New Roman"/>
            <w:sz w:val="24"/>
            <w:szCs w:val="24"/>
          </w:rPr>
          <w:t>Integrating population- and individual-level information in a movement model of Yellowstone bison</w:t>
        </w:r>
        <w:r w:rsidR="00016251">
          <w:rPr>
            <w:rFonts w:ascii="Times New Roman" w:eastAsia="Times New Roman" w:hAnsi="Times New Roman" w:cs="Times New Roman"/>
            <w:sz w:val="24"/>
            <w:szCs w:val="24"/>
          </w:rPr>
          <w:t xml:space="preserve">. </w:t>
        </w:r>
      </w:ins>
      <w:ins w:id="333" w:author="Abby Lewis" w:date="2021-06-12T18:42:00Z">
        <w:r w:rsidRPr="002968EE">
          <w:rPr>
            <w:rFonts w:ascii="Times New Roman" w:eastAsia="Times New Roman" w:hAnsi="Times New Roman" w:cs="Times New Roman"/>
            <w:sz w:val="24"/>
            <w:szCs w:val="24"/>
          </w:rPr>
          <w:t>Ecological Applications 24:346–362.</w:t>
        </w:r>
      </w:ins>
    </w:p>
    <w:p w14:paraId="00000096" w14:textId="23CD6AEA"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ins w:id="334" w:author="Abby Lewis" w:date="2021-06-12T18:42:00Z">
        <w:r w:rsidRPr="002968EE">
          <w:rPr>
            <w:rFonts w:ascii="Times New Roman" w:eastAsia="Times New Roman" w:hAnsi="Times New Roman" w:cs="Times New Roman"/>
            <w:sz w:val="24"/>
            <w:szCs w:val="24"/>
          </w:rPr>
          <w:t>Gleason, H. A. 1926. The individualistic concept of the plant association. Bulletin of the Torrey botanical club 7–26.</w:t>
        </w:r>
      </w:ins>
    </w:p>
    <w:p w14:paraId="00000097"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Gneiting</w:t>
      </w:r>
      <w:proofErr w:type="spellEnd"/>
      <w:r w:rsidRPr="002968EE">
        <w:rPr>
          <w:rFonts w:ascii="Times New Roman" w:eastAsia="Times New Roman" w:hAnsi="Times New Roman" w:cs="Times New Roman"/>
          <w:sz w:val="24"/>
          <w:szCs w:val="24"/>
        </w:rPr>
        <w:t xml:space="preserve">, T., A. E. Raftery, A. H. </w:t>
      </w:r>
      <w:proofErr w:type="spellStart"/>
      <w:r w:rsidRPr="002968EE">
        <w:rPr>
          <w:rFonts w:ascii="Times New Roman" w:eastAsia="Times New Roman" w:hAnsi="Times New Roman" w:cs="Times New Roman"/>
          <w:sz w:val="24"/>
          <w:szCs w:val="24"/>
        </w:rPr>
        <w:t>Westveld</w:t>
      </w:r>
      <w:proofErr w:type="spellEnd"/>
      <w:r w:rsidRPr="002968EE">
        <w:rPr>
          <w:rFonts w:ascii="Times New Roman" w:eastAsia="Times New Roman" w:hAnsi="Times New Roman" w:cs="Times New Roman"/>
          <w:sz w:val="24"/>
          <w:szCs w:val="24"/>
        </w:rPr>
        <w:t>, and T. Goldman. 2005. Calibrated probabilistic forecasting using ensemble model output statistics and minimum CRPS estimation. Monthly Weather Review 133:1098–1118.</w:t>
      </w:r>
    </w:p>
    <w:p w14:paraId="00000098"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Godfray</w:t>
      </w:r>
      <w:proofErr w:type="spellEnd"/>
      <w:r w:rsidRPr="002968EE">
        <w:rPr>
          <w:rFonts w:ascii="Times New Roman" w:eastAsia="Times New Roman" w:hAnsi="Times New Roman" w:cs="Times New Roman"/>
          <w:sz w:val="24"/>
          <w:szCs w:val="24"/>
        </w:rPr>
        <w:t>, H. C. J., and R. M. May. 2014. Open questions: are the dynamics of ecological communities predictable? BMC Biology 12:22.</w:t>
      </w:r>
    </w:p>
    <w:p w14:paraId="00000099"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Hampton, S. E., C. A. Strasser, J. J. Tewksbury, W. K. Gram, A. E. Budden, A. L. </w:t>
      </w:r>
      <w:proofErr w:type="spellStart"/>
      <w:r w:rsidRPr="002968EE">
        <w:rPr>
          <w:rFonts w:ascii="Times New Roman" w:eastAsia="Times New Roman" w:hAnsi="Times New Roman" w:cs="Times New Roman"/>
          <w:sz w:val="24"/>
          <w:szCs w:val="24"/>
        </w:rPr>
        <w:t>Batcheller</w:t>
      </w:r>
      <w:proofErr w:type="spellEnd"/>
      <w:r w:rsidRPr="002968EE">
        <w:rPr>
          <w:rFonts w:ascii="Times New Roman" w:eastAsia="Times New Roman" w:hAnsi="Times New Roman" w:cs="Times New Roman"/>
          <w:sz w:val="24"/>
          <w:szCs w:val="24"/>
        </w:rPr>
        <w:t>, C. S. Duke, and J. H. Porter. 2013. Big data and the future of ecology. Frontiers in Ecology and the Environment 11:156–162.</w:t>
      </w:r>
    </w:p>
    <w:p w14:paraId="0000009A"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Hanson, P. C., K. C. Weathers, and T. K. Kratz. 2016. Networked lake science: how the Global Lake Ecological Observatory Network (GLEON) works to understand, predict, and communicate lake ecosystem response to global change. Inland Waters 6:543–554.</w:t>
      </w:r>
    </w:p>
    <w:p w14:paraId="0000009B"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lastRenderedPageBreak/>
        <w:t xml:space="preserve">Harris, D. J., S. D. Taylor, and E. P. White. 2018. Forecasting biodiversity in breeding birds using best practices. </w:t>
      </w:r>
      <w:proofErr w:type="spellStart"/>
      <w:r w:rsidRPr="002968EE">
        <w:rPr>
          <w:rFonts w:ascii="Times New Roman" w:eastAsia="Times New Roman" w:hAnsi="Times New Roman" w:cs="Times New Roman"/>
          <w:sz w:val="24"/>
          <w:szCs w:val="24"/>
        </w:rPr>
        <w:t>PeerJ</w:t>
      </w:r>
      <w:proofErr w:type="spellEnd"/>
      <w:r w:rsidRPr="002968EE">
        <w:rPr>
          <w:rFonts w:ascii="Times New Roman" w:eastAsia="Times New Roman" w:hAnsi="Times New Roman" w:cs="Times New Roman"/>
          <w:sz w:val="24"/>
          <w:szCs w:val="24"/>
        </w:rPr>
        <w:t xml:space="preserve"> 6:e4278.</w:t>
      </w:r>
    </w:p>
    <w:p w14:paraId="0000009C"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Henden</w:t>
      </w:r>
      <w:proofErr w:type="spellEnd"/>
      <w:r w:rsidRPr="002968EE">
        <w:rPr>
          <w:rFonts w:ascii="Times New Roman" w:eastAsia="Times New Roman" w:hAnsi="Times New Roman" w:cs="Times New Roman"/>
          <w:sz w:val="24"/>
          <w:szCs w:val="24"/>
        </w:rPr>
        <w:t xml:space="preserve">, J.-A., R. A. </w:t>
      </w:r>
      <w:proofErr w:type="spellStart"/>
      <w:r w:rsidRPr="002968EE">
        <w:rPr>
          <w:rFonts w:ascii="Times New Roman" w:eastAsia="Times New Roman" w:hAnsi="Times New Roman" w:cs="Times New Roman"/>
          <w:sz w:val="24"/>
          <w:szCs w:val="24"/>
        </w:rPr>
        <w:t>Ims</w:t>
      </w:r>
      <w:proofErr w:type="spellEnd"/>
      <w:r w:rsidRPr="002968EE">
        <w:rPr>
          <w:rFonts w:ascii="Times New Roman" w:eastAsia="Times New Roman" w:hAnsi="Times New Roman" w:cs="Times New Roman"/>
          <w:sz w:val="24"/>
          <w:szCs w:val="24"/>
        </w:rPr>
        <w:t xml:space="preserve">, N. G. </w:t>
      </w:r>
      <w:proofErr w:type="spellStart"/>
      <w:r w:rsidRPr="002968EE">
        <w:rPr>
          <w:rFonts w:ascii="Times New Roman" w:eastAsia="Times New Roman" w:hAnsi="Times New Roman" w:cs="Times New Roman"/>
          <w:sz w:val="24"/>
          <w:szCs w:val="24"/>
        </w:rPr>
        <w:t>Yoccoz</w:t>
      </w:r>
      <w:proofErr w:type="spellEnd"/>
      <w:r w:rsidRPr="002968EE">
        <w:rPr>
          <w:rFonts w:ascii="Times New Roman" w:eastAsia="Times New Roman" w:hAnsi="Times New Roman" w:cs="Times New Roman"/>
          <w:sz w:val="24"/>
          <w:szCs w:val="24"/>
        </w:rPr>
        <w:t xml:space="preserve">, E. J. </w:t>
      </w:r>
      <w:proofErr w:type="spellStart"/>
      <w:r w:rsidRPr="002968EE">
        <w:rPr>
          <w:rFonts w:ascii="Times New Roman" w:eastAsia="Times New Roman" w:hAnsi="Times New Roman" w:cs="Times New Roman"/>
          <w:sz w:val="24"/>
          <w:szCs w:val="24"/>
        </w:rPr>
        <w:t>Asbjørnsen</w:t>
      </w:r>
      <w:proofErr w:type="spellEnd"/>
      <w:r w:rsidRPr="002968EE">
        <w:rPr>
          <w:rFonts w:ascii="Times New Roman" w:eastAsia="Times New Roman" w:hAnsi="Times New Roman" w:cs="Times New Roman"/>
          <w:sz w:val="24"/>
          <w:szCs w:val="24"/>
        </w:rPr>
        <w:t xml:space="preserve">, A. </w:t>
      </w:r>
      <w:proofErr w:type="spellStart"/>
      <w:r w:rsidRPr="002968EE">
        <w:rPr>
          <w:rFonts w:ascii="Times New Roman" w:eastAsia="Times New Roman" w:hAnsi="Times New Roman" w:cs="Times New Roman"/>
          <w:sz w:val="24"/>
          <w:szCs w:val="24"/>
        </w:rPr>
        <w:t>Stien</w:t>
      </w:r>
      <w:proofErr w:type="spellEnd"/>
      <w:r w:rsidRPr="002968EE">
        <w:rPr>
          <w:rFonts w:ascii="Times New Roman" w:eastAsia="Times New Roman" w:hAnsi="Times New Roman" w:cs="Times New Roman"/>
          <w:sz w:val="24"/>
          <w:szCs w:val="24"/>
        </w:rPr>
        <w:t xml:space="preserve">, J. P. </w:t>
      </w:r>
      <w:proofErr w:type="spellStart"/>
      <w:r w:rsidRPr="002968EE">
        <w:rPr>
          <w:rFonts w:ascii="Times New Roman" w:eastAsia="Times New Roman" w:hAnsi="Times New Roman" w:cs="Times New Roman"/>
          <w:sz w:val="24"/>
          <w:szCs w:val="24"/>
        </w:rPr>
        <w:t>Mellard</w:t>
      </w:r>
      <w:proofErr w:type="spellEnd"/>
      <w:r w:rsidRPr="002968EE">
        <w:rPr>
          <w:rFonts w:ascii="Times New Roman" w:eastAsia="Times New Roman" w:hAnsi="Times New Roman" w:cs="Times New Roman"/>
          <w:sz w:val="24"/>
          <w:szCs w:val="24"/>
        </w:rPr>
        <w:t xml:space="preserve">, T. </w:t>
      </w:r>
      <w:proofErr w:type="spellStart"/>
      <w:r w:rsidRPr="002968EE">
        <w:rPr>
          <w:rFonts w:ascii="Times New Roman" w:eastAsia="Times New Roman" w:hAnsi="Times New Roman" w:cs="Times New Roman"/>
          <w:sz w:val="24"/>
          <w:szCs w:val="24"/>
        </w:rPr>
        <w:t>Tveraa</w:t>
      </w:r>
      <w:proofErr w:type="spellEnd"/>
      <w:r w:rsidRPr="002968EE">
        <w:rPr>
          <w:rFonts w:ascii="Times New Roman" w:eastAsia="Times New Roman" w:hAnsi="Times New Roman" w:cs="Times New Roman"/>
          <w:sz w:val="24"/>
          <w:szCs w:val="24"/>
        </w:rPr>
        <w:t xml:space="preserve">, F. </w:t>
      </w:r>
      <w:proofErr w:type="spellStart"/>
      <w:r w:rsidRPr="002968EE">
        <w:rPr>
          <w:rFonts w:ascii="Times New Roman" w:eastAsia="Times New Roman" w:hAnsi="Times New Roman" w:cs="Times New Roman"/>
          <w:sz w:val="24"/>
          <w:szCs w:val="24"/>
        </w:rPr>
        <w:t>Marolla</w:t>
      </w:r>
      <w:proofErr w:type="spellEnd"/>
      <w:r w:rsidRPr="002968EE">
        <w:rPr>
          <w:rFonts w:ascii="Times New Roman" w:eastAsia="Times New Roman" w:hAnsi="Times New Roman" w:cs="Times New Roman"/>
          <w:sz w:val="24"/>
          <w:szCs w:val="24"/>
        </w:rPr>
        <w:t>, and J. U. Jepsen. 2020. End-user involvement to improve predictions and management of populations with complex dynamics and multiple drivers. Ecological Applications 30:e02120.</w:t>
      </w:r>
    </w:p>
    <w:p w14:paraId="0000009D"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Hobday, A. J., J. R. Hartog, J. P. </w:t>
      </w:r>
      <w:proofErr w:type="spellStart"/>
      <w:r w:rsidRPr="002968EE">
        <w:rPr>
          <w:rFonts w:ascii="Times New Roman" w:eastAsia="Times New Roman" w:hAnsi="Times New Roman" w:cs="Times New Roman"/>
          <w:sz w:val="24"/>
          <w:szCs w:val="24"/>
        </w:rPr>
        <w:t>Manderson</w:t>
      </w:r>
      <w:proofErr w:type="spellEnd"/>
      <w:r w:rsidRPr="002968EE">
        <w:rPr>
          <w:rFonts w:ascii="Times New Roman" w:eastAsia="Times New Roman" w:hAnsi="Times New Roman" w:cs="Times New Roman"/>
          <w:sz w:val="24"/>
          <w:szCs w:val="24"/>
        </w:rPr>
        <w:t xml:space="preserve">, K. E. Mills, M. J. Oliver, A. J. Pershing, and S. </w:t>
      </w:r>
      <w:proofErr w:type="spellStart"/>
      <w:r w:rsidRPr="002968EE">
        <w:rPr>
          <w:rFonts w:ascii="Times New Roman" w:eastAsia="Times New Roman" w:hAnsi="Times New Roman" w:cs="Times New Roman"/>
          <w:sz w:val="24"/>
          <w:szCs w:val="24"/>
        </w:rPr>
        <w:t>Siedlecki</w:t>
      </w:r>
      <w:proofErr w:type="spellEnd"/>
      <w:r w:rsidRPr="002968EE">
        <w:rPr>
          <w:rFonts w:ascii="Times New Roman" w:eastAsia="Times New Roman" w:hAnsi="Times New Roman" w:cs="Times New Roman"/>
          <w:sz w:val="24"/>
          <w:szCs w:val="24"/>
        </w:rPr>
        <w:t>. 2019. Ethical considerations and unanticipated consequences associated with ecological forecasting for marine resources. ICES Journal of Marine Science 76:1244–1256.</w:t>
      </w:r>
    </w:p>
    <w:p w14:paraId="0000009E"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Hodgson, W. C. 1932. The forecasting of the East Anglian herring fishery. Journal of Animal Ecology 1:108–118.</w:t>
      </w:r>
    </w:p>
    <w:p w14:paraId="0000009F"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Houlahan</w:t>
      </w:r>
      <w:proofErr w:type="spellEnd"/>
      <w:r w:rsidRPr="002968EE">
        <w:rPr>
          <w:rFonts w:ascii="Times New Roman" w:eastAsia="Times New Roman" w:hAnsi="Times New Roman" w:cs="Times New Roman"/>
          <w:sz w:val="24"/>
          <w:szCs w:val="24"/>
        </w:rPr>
        <w:t>, J. E., S. T. McKinney, T. M. Anderson, and B. J. McGill. 2017. The priority of prediction in ecological understanding. Oikos 126:1–7.</w:t>
      </w:r>
    </w:p>
    <w:p w14:paraId="000000A0"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Hyndman, R. J., and G. </w:t>
      </w:r>
      <w:proofErr w:type="spellStart"/>
      <w:r w:rsidRPr="002968EE">
        <w:rPr>
          <w:rFonts w:ascii="Times New Roman" w:eastAsia="Times New Roman" w:hAnsi="Times New Roman" w:cs="Times New Roman"/>
          <w:sz w:val="24"/>
          <w:szCs w:val="24"/>
        </w:rPr>
        <w:t>Athanasopoulos</w:t>
      </w:r>
      <w:proofErr w:type="spellEnd"/>
      <w:r w:rsidRPr="002968EE">
        <w:rPr>
          <w:rFonts w:ascii="Times New Roman" w:eastAsia="Times New Roman" w:hAnsi="Times New Roman" w:cs="Times New Roman"/>
          <w:sz w:val="24"/>
          <w:szCs w:val="24"/>
        </w:rPr>
        <w:t xml:space="preserve">. 2018. Forecasting: principles and practice. </w:t>
      </w:r>
      <w:proofErr w:type="spellStart"/>
      <w:r w:rsidRPr="002968EE">
        <w:rPr>
          <w:rFonts w:ascii="Times New Roman" w:eastAsia="Times New Roman" w:hAnsi="Times New Roman" w:cs="Times New Roman"/>
          <w:sz w:val="24"/>
          <w:szCs w:val="24"/>
        </w:rPr>
        <w:t>OTexts</w:t>
      </w:r>
      <w:proofErr w:type="spellEnd"/>
      <w:r w:rsidRPr="002968EE">
        <w:rPr>
          <w:rFonts w:ascii="Times New Roman" w:eastAsia="Times New Roman" w:hAnsi="Times New Roman" w:cs="Times New Roman"/>
          <w:sz w:val="24"/>
          <w:szCs w:val="24"/>
        </w:rPr>
        <w:t>.</w:t>
      </w:r>
    </w:p>
    <w:p w14:paraId="000000A1"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Joslyn, S., and S. Savelli. 2010. Communicating forecast uncertainty: public perception of weather forecast uncertainty. Meteorological Applications 17:180–195.</w:t>
      </w:r>
    </w:p>
    <w:p w14:paraId="000000A2"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Kalnay</w:t>
      </w:r>
      <w:proofErr w:type="spellEnd"/>
      <w:r w:rsidRPr="002968EE">
        <w:rPr>
          <w:rFonts w:ascii="Times New Roman" w:eastAsia="Times New Roman" w:hAnsi="Times New Roman" w:cs="Times New Roman"/>
          <w:sz w:val="24"/>
          <w:szCs w:val="24"/>
        </w:rPr>
        <w:t>, E. 2003. Atmospheric modeling, data assimilation and predictability. Cambridge University Press, New York.</w:t>
      </w:r>
    </w:p>
    <w:p w14:paraId="000000A3"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Koenker</w:t>
      </w:r>
      <w:proofErr w:type="spellEnd"/>
      <w:r w:rsidRPr="002968EE">
        <w:rPr>
          <w:rFonts w:ascii="Times New Roman" w:eastAsia="Times New Roman" w:hAnsi="Times New Roman" w:cs="Times New Roman"/>
          <w:sz w:val="24"/>
          <w:szCs w:val="24"/>
        </w:rPr>
        <w:t xml:space="preserve">, R., S. Portnoy, P. T. Ng, B. </w:t>
      </w:r>
      <w:proofErr w:type="spellStart"/>
      <w:r w:rsidRPr="002968EE">
        <w:rPr>
          <w:rFonts w:ascii="Times New Roman" w:eastAsia="Times New Roman" w:hAnsi="Times New Roman" w:cs="Times New Roman"/>
          <w:sz w:val="24"/>
          <w:szCs w:val="24"/>
        </w:rPr>
        <w:t>Melly</w:t>
      </w:r>
      <w:proofErr w:type="spellEnd"/>
      <w:r w:rsidRPr="002968EE">
        <w:rPr>
          <w:rFonts w:ascii="Times New Roman" w:eastAsia="Times New Roman" w:hAnsi="Times New Roman" w:cs="Times New Roman"/>
          <w:sz w:val="24"/>
          <w:szCs w:val="24"/>
        </w:rPr>
        <w:t xml:space="preserve">, A. </w:t>
      </w:r>
      <w:proofErr w:type="spellStart"/>
      <w:r w:rsidRPr="002968EE">
        <w:rPr>
          <w:rFonts w:ascii="Times New Roman" w:eastAsia="Times New Roman" w:hAnsi="Times New Roman" w:cs="Times New Roman"/>
          <w:sz w:val="24"/>
          <w:szCs w:val="24"/>
        </w:rPr>
        <w:t>Zeileis</w:t>
      </w:r>
      <w:proofErr w:type="spellEnd"/>
      <w:r w:rsidRPr="002968EE">
        <w:rPr>
          <w:rFonts w:ascii="Times New Roman" w:eastAsia="Times New Roman" w:hAnsi="Times New Roman" w:cs="Times New Roman"/>
          <w:sz w:val="24"/>
          <w:szCs w:val="24"/>
        </w:rPr>
        <w:t xml:space="preserve">, P. Grosjean, C. </w:t>
      </w:r>
      <w:proofErr w:type="spellStart"/>
      <w:r w:rsidRPr="002968EE">
        <w:rPr>
          <w:rFonts w:ascii="Times New Roman" w:eastAsia="Times New Roman" w:hAnsi="Times New Roman" w:cs="Times New Roman"/>
          <w:sz w:val="24"/>
          <w:szCs w:val="24"/>
        </w:rPr>
        <w:t>Moler</w:t>
      </w:r>
      <w:proofErr w:type="spellEnd"/>
      <w:r w:rsidRPr="002968EE">
        <w:rPr>
          <w:rFonts w:ascii="Times New Roman" w:eastAsia="Times New Roman" w:hAnsi="Times New Roman" w:cs="Times New Roman"/>
          <w:sz w:val="24"/>
          <w:szCs w:val="24"/>
        </w:rPr>
        <w:t xml:space="preserve">, Y. Saad, V. </w:t>
      </w:r>
      <w:proofErr w:type="spellStart"/>
      <w:r w:rsidRPr="002968EE">
        <w:rPr>
          <w:rFonts w:ascii="Times New Roman" w:eastAsia="Times New Roman" w:hAnsi="Times New Roman" w:cs="Times New Roman"/>
          <w:sz w:val="24"/>
          <w:szCs w:val="24"/>
        </w:rPr>
        <w:t>Chernozhukov</w:t>
      </w:r>
      <w:proofErr w:type="spellEnd"/>
      <w:r w:rsidRPr="002968EE">
        <w:rPr>
          <w:rFonts w:ascii="Times New Roman" w:eastAsia="Times New Roman" w:hAnsi="Times New Roman" w:cs="Times New Roman"/>
          <w:sz w:val="24"/>
          <w:szCs w:val="24"/>
        </w:rPr>
        <w:t xml:space="preserve">, I. Fernandez-Val, and B. D. Ripley. 2021. </w:t>
      </w:r>
      <w:proofErr w:type="spellStart"/>
      <w:r w:rsidRPr="002968EE">
        <w:rPr>
          <w:rFonts w:ascii="Times New Roman" w:eastAsia="Times New Roman" w:hAnsi="Times New Roman" w:cs="Times New Roman"/>
          <w:sz w:val="24"/>
          <w:szCs w:val="24"/>
        </w:rPr>
        <w:t>quantreg</w:t>
      </w:r>
      <w:proofErr w:type="spellEnd"/>
      <w:r w:rsidRPr="002968EE">
        <w:rPr>
          <w:rFonts w:ascii="Times New Roman" w:eastAsia="Times New Roman" w:hAnsi="Times New Roman" w:cs="Times New Roman"/>
          <w:sz w:val="24"/>
          <w:szCs w:val="24"/>
        </w:rPr>
        <w:t>: Quantile Regression.</w:t>
      </w:r>
    </w:p>
    <w:p w14:paraId="000000A4"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LaDeau</w:t>
      </w:r>
      <w:proofErr w:type="spellEnd"/>
      <w:r w:rsidRPr="002968EE">
        <w:rPr>
          <w:rFonts w:ascii="Times New Roman" w:eastAsia="Times New Roman" w:hAnsi="Times New Roman" w:cs="Times New Roman"/>
          <w:sz w:val="24"/>
          <w:szCs w:val="24"/>
        </w:rPr>
        <w:t xml:space="preserve">, S. L., B. A. Han, E. J. </w:t>
      </w:r>
      <w:proofErr w:type="spellStart"/>
      <w:r w:rsidRPr="002968EE">
        <w:rPr>
          <w:rFonts w:ascii="Times New Roman" w:eastAsia="Times New Roman" w:hAnsi="Times New Roman" w:cs="Times New Roman"/>
          <w:sz w:val="24"/>
          <w:szCs w:val="24"/>
        </w:rPr>
        <w:t>Rosi</w:t>
      </w:r>
      <w:proofErr w:type="spellEnd"/>
      <w:r w:rsidRPr="002968EE">
        <w:rPr>
          <w:rFonts w:ascii="Times New Roman" w:eastAsia="Times New Roman" w:hAnsi="Times New Roman" w:cs="Times New Roman"/>
          <w:sz w:val="24"/>
          <w:szCs w:val="24"/>
        </w:rPr>
        <w:t>-Marshall, and K. C. Weathers. 2017. The next decade of big data in ecosystem science. Ecosystems 20:274–283.</w:t>
      </w:r>
    </w:p>
    <w:p w14:paraId="000000A5" w14:textId="69A8D0B5" w:rsidR="002E34FA" w:rsidRPr="002968EE" w:rsidRDefault="006727F5">
      <w:pPr>
        <w:widowControl w:val="0"/>
        <w:spacing w:line="480" w:lineRule="auto"/>
        <w:ind w:left="720" w:hanging="720"/>
        <w:rPr>
          <w:ins w:id="335" w:author="Abby Lewis" w:date="2021-06-06T19:10:00Z"/>
          <w:rFonts w:ascii="Times New Roman" w:eastAsia="Times New Roman" w:hAnsi="Times New Roman" w:cs="Times New Roman"/>
          <w:sz w:val="24"/>
          <w:szCs w:val="24"/>
        </w:rPr>
      </w:pPr>
      <w:ins w:id="336" w:author="Abby Lewis" w:date="2021-06-06T19:10:00Z">
        <w:r w:rsidRPr="002968EE">
          <w:rPr>
            <w:rFonts w:ascii="Times New Roman" w:eastAsia="Times New Roman" w:hAnsi="Times New Roman" w:cs="Times New Roman"/>
            <w:sz w:val="24"/>
            <w:szCs w:val="24"/>
          </w:rPr>
          <w:lastRenderedPageBreak/>
          <w:t xml:space="preserve">Lewis, A. S. L., W. M. </w:t>
        </w:r>
        <w:proofErr w:type="spellStart"/>
        <w:r w:rsidRPr="002968EE">
          <w:rPr>
            <w:rFonts w:ascii="Times New Roman" w:eastAsia="Times New Roman" w:hAnsi="Times New Roman" w:cs="Times New Roman"/>
            <w:sz w:val="24"/>
            <w:szCs w:val="24"/>
          </w:rPr>
          <w:t>Woelmer</w:t>
        </w:r>
        <w:proofErr w:type="spellEnd"/>
        <w:r w:rsidRPr="002968EE">
          <w:rPr>
            <w:rFonts w:ascii="Times New Roman" w:eastAsia="Times New Roman" w:hAnsi="Times New Roman" w:cs="Times New Roman"/>
            <w:sz w:val="24"/>
            <w:szCs w:val="24"/>
          </w:rPr>
          <w:t xml:space="preserve">, H. L. Wander, D. W. Howard, J. W. Smith, R. P. McClure, M. E. Lofton, N. W. Hammond, R. S. Corrigan, R. Q. Thomas, and C. C. Carey. 2021. Systematic review of near-term ecological forecasting literature published between 1932 and 2020. Environmental Data Initiative. </w:t>
        </w:r>
      </w:ins>
    </w:p>
    <w:p w14:paraId="000000A6"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Lindenmayer</w:t>
      </w:r>
      <w:proofErr w:type="spellEnd"/>
      <w:r w:rsidRPr="002968EE">
        <w:rPr>
          <w:rFonts w:ascii="Times New Roman" w:eastAsia="Times New Roman" w:hAnsi="Times New Roman" w:cs="Times New Roman"/>
          <w:sz w:val="24"/>
          <w:szCs w:val="24"/>
        </w:rPr>
        <w:t xml:space="preserve">, D. B., G. E. Likens, A. Andersen, D. Bowman, C. M. Bull, E. Burns, C. R. Dickman, A. A. Hoffmann, D. A. Keith, M. J. Liddell, A. J. Lowe, D. J. Metcalfe, S. R. </w:t>
      </w:r>
      <w:proofErr w:type="spellStart"/>
      <w:r w:rsidRPr="002968EE">
        <w:rPr>
          <w:rFonts w:ascii="Times New Roman" w:eastAsia="Times New Roman" w:hAnsi="Times New Roman" w:cs="Times New Roman"/>
          <w:sz w:val="24"/>
          <w:szCs w:val="24"/>
        </w:rPr>
        <w:t>Phinn</w:t>
      </w:r>
      <w:proofErr w:type="spellEnd"/>
      <w:r w:rsidRPr="002968EE">
        <w:rPr>
          <w:rFonts w:ascii="Times New Roman" w:eastAsia="Times New Roman" w:hAnsi="Times New Roman" w:cs="Times New Roman"/>
          <w:sz w:val="24"/>
          <w:szCs w:val="24"/>
        </w:rPr>
        <w:t xml:space="preserve">, J. Russell‐Smith, N. </w:t>
      </w:r>
      <w:proofErr w:type="spellStart"/>
      <w:r w:rsidRPr="002968EE">
        <w:rPr>
          <w:rFonts w:ascii="Times New Roman" w:eastAsia="Times New Roman" w:hAnsi="Times New Roman" w:cs="Times New Roman"/>
          <w:sz w:val="24"/>
          <w:szCs w:val="24"/>
        </w:rPr>
        <w:t>Thurgate</w:t>
      </w:r>
      <w:proofErr w:type="spellEnd"/>
      <w:r w:rsidRPr="002968EE">
        <w:rPr>
          <w:rFonts w:ascii="Times New Roman" w:eastAsia="Times New Roman" w:hAnsi="Times New Roman" w:cs="Times New Roman"/>
          <w:sz w:val="24"/>
          <w:szCs w:val="24"/>
        </w:rPr>
        <w:t>, and G. M. Wardle. 2012. Value of long-term ecological studies. Austral Ecology 37:745–757.</w:t>
      </w:r>
    </w:p>
    <w:p w14:paraId="000000A7"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Luo, Y., K. Ogle, C. Tucker, S. Fei, C. Gao, S. </w:t>
      </w:r>
      <w:proofErr w:type="spellStart"/>
      <w:r w:rsidRPr="002968EE">
        <w:rPr>
          <w:rFonts w:ascii="Times New Roman" w:eastAsia="Times New Roman" w:hAnsi="Times New Roman" w:cs="Times New Roman"/>
          <w:sz w:val="24"/>
          <w:szCs w:val="24"/>
        </w:rPr>
        <w:t>LaDeau</w:t>
      </w:r>
      <w:proofErr w:type="spellEnd"/>
      <w:r w:rsidRPr="002968EE">
        <w:rPr>
          <w:rFonts w:ascii="Times New Roman" w:eastAsia="Times New Roman" w:hAnsi="Times New Roman" w:cs="Times New Roman"/>
          <w:sz w:val="24"/>
          <w:szCs w:val="24"/>
        </w:rPr>
        <w:t>, J. S. Clark, and D. S. Schimel. 2011. Ecological forecasting and data assimilation in a data-rich era. Ecological Applications 21:1429–1442.</w:t>
      </w:r>
    </w:p>
    <w:p w14:paraId="000000A8"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Mlinarić</w:t>
      </w:r>
      <w:proofErr w:type="spellEnd"/>
      <w:r w:rsidRPr="002968EE">
        <w:rPr>
          <w:rFonts w:ascii="Times New Roman" w:eastAsia="Times New Roman" w:hAnsi="Times New Roman" w:cs="Times New Roman"/>
          <w:sz w:val="24"/>
          <w:szCs w:val="24"/>
        </w:rPr>
        <w:t xml:space="preserve">, A., M. Horvat, and V. </w:t>
      </w:r>
      <w:proofErr w:type="spellStart"/>
      <w:r w:rsidRPr="002968EE">
        <w:rPr>
          <w:rFonts w:ascii="Times New Roman" w:eastAsia="Times New Roman" w:hAnsi="Times New Roman" w:cs="Times New Roman"/>
          <w:sz w:val="24"/>
          <w:szCs w:val="24"/>
        </w:rPr>
        <w:t>Šupak</w:t>
      </w:r>
      <w:proofErr w:type="spellEnd"/>
      <w:r w:rsidRPr="002968EE">
        <w:rPr>
          <w:rFonts w:ascii="Times New Roman" w:eastAsia="Times New Roman" w:hAnsi="Times New Roman" w:cs="Times New Roman"/>
          <w:sz w:val="24"/>
          <w:szCs w:val="24"/>
        </w:rPr>
        <w:t xml:space="preserve"> </w:t>
      </w:r>
      <w:proofErr w:type="spellStart"/>
      <w:r w:rsidRPr="002968EE">
        <w:rPr>
          <w:rFonts w:ascii="Times New Roman" w:eastAsia="Times New Roman" w:hAnsi="Times New Roman" w:cs="Times New Roman"/>
          <w:sz w:val="24"/>
          <w:szCs w:val="24"/>
        </w:rPr>
        <w:t>Smolčić</w:t>
      </w:r>
      <w:proofErr w:type="spellEnd"/>
      <w:r w:rsidRPr="002968EE">
        <w:rPr>
          <w:rFonts w:ascii="Times New Roman" w:eastAsia="Times New Roman" w:hAnsi="Times New Roman" w:cs="Times New Roman"/>
          <w:sz w:val="24"/>
          <w:szCs w:val="24"/>
        </w:rPr>
        <w:t xml:space="preserve">. 2017. Dealing with the positive publication bias: why you should really publish your negative results. </w:t>
      </w:r>
      <w:proofErr w:type="spellStart"/>
      <w:r w:rsidRPr="002968EE">
        <w:rPr>
          <w:rFonts w:ascii="Times New Roman" w:eastAsia="Times New Roman" w:hAnsi="Times New Roman" w:cs="Times New Roman"/>
          <w:sz w:val="24"/>
          <w:szCs w:val="24"/>
        </w:rPr>
        <w:t>Biochemia</w:t>
      </w:r>
      <w:proofErr w:type="spellEnd"/>
      <w:r w:rsidRPr="002968EE">
        <w:rPr>
          <w:rFonts w:ascii="Times New Roman" w:eastAsia="Times New Roman" w:hAnsi="Times New Roman" w:cs="Times New Roman"/>
          <w:sz w:val="24"/>
          <w:szCs w:val="24"/>
        </w:rPr>
        <w:t xml:space="preserve"> Medica 27:447–452.</w:t>
      </w:r>
    </w:p>
    <w:p w14:paraId="000000A9"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Morss</w:t>
      </w:r>
      <w:proofErr w:type="spellEnd"/>
      <w:r w:rsidRPr="002968EE">
        <w:rPr>
          <w:rFonts w:ascii="Times New Roman" w:eastAsia="Times New Roman" w:hAnsi="Times New Roman" w:cs="Times New Roman"/>
          <w:sz w:val="24"/>
          <w:szCs w:val="24"/>
        </w:rPr>
        <w:t xml:space="preserve">, R. E., J. L. Demuth, and J. K. </w:t>
      </w:r>
      <w:proofErr w:type="spellStart"/>
      <w:r w:rsidRPr="002968EE">
        <w:rPr>
          <w:rFonts w:ascii="Times New Roman" w:eastAsia="Times New Roman" w:hAnsi="Times New Roman" w:cs="Times New Roman"/>
          <w:sz w:val="24"/>
          <w:szCs w:val="24"/>
        </w:rPr>
        <w:t>Lazo</w:t>
      </w:r>
      <w:proofErr w:type="spellEnd"/>
      <w:r w:rsidRPr="002968EE">
        <w:rPr>
          <w:rFonts w:ascii="Times New Roman" w:eastAsia="Times New Roman" w:hAnsi="Times New Roman" w:cs="Times New Roman"/>
          <w:sz w:val="24"/>
          <w:szCs w:val="24"/>
        </w:rPr>
        <w:t>. 2008. Communicating uncertainty in weather forecasts: a survey of the U.S. public. Weather and Forecasting 23:974–991.</w:t>
      </w:r>
    </w:p>
    <w:p w14:paraId="000000AA"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Munafò</w:t>
      </w:r>
      <w:proofErr w:type="spellEnd"/>
      <w:r w:rsidRPr="002968EE">
        <w:rPr>
          <w:rFonts w:ascii="Times New Roman" w:eastAsia="Times New Roman" w:hAnsi="Times New Roman" w:cs="Times New Roman"/>
          <w:sz w:val="24"/>
          <w:szCs w:val="24"/>
        </w:rPr>
        <w:t xml:space="preserve">, M. R., B. A. </w:t>
      </w:r>
      <w:proofErr w:type="spellStart"/>
      <w:r w:rsidRPr="002968EE">
        <w:rPr>
          <w:rFonts w:ascii="Times New Roman" w:eastAsia="Times New Roman" w:hAnsi="Times New Roman" w:cs="Times New Roman"/>
          <w:sz w:val="24"/>
          <w:szCs w:val="24"/>
        </w:rPr>
        <w:t>Nosek</w:t>
      </w:r>
      <w:proofErr w:type="spellEnd"/>
      <w:r w:rsidRPr="002968EE">
        <w:rPr>
          <w:rFonts w:ascii="Times New Roman" w:eastAsia="Times New Roman" w:hAnsi="Times New Roman" w:cs="Times New Roman"/>
          <w:sz w:val="24"/>
          <w:szCs w:val="24"/>
        </w:rPr>
        <w:t xml:space="preserve">, D. V. M. Bishop, K. S. Button, C. D. Chambers, N. </w:t>
      </w:r>
      <w:proofErr w:type="spellStart"/>
      <w:r w:rsidRPr="002968EE">
        <w:rPr>
          <w:rFonts w:ascii="Times New Roman" w:eastAsia="Times New Roman" w:hAnsi="Times New Roman" w:cs="Times New Roman"/>
          <w:sz w:val="24"/>
          <w:szCs w:val="24"/>
        </w:rPr>
        <w:t>Percie</w:t>
      </w:r>
      <w:proofErr w:type="spellEnd"/>
      <w:r w:rsidRPr="002968EE">
        <w:rPr>
          <w:rFonts w:ascii="Times New Roman" w:eastAsia="Times New Roman" w:hAnsi="Times New Roman" w:cs="Times New Roman"/>
          <w:sz w:val="24"/>
          <w:szCs w:val="24"/>
        </w:rPr>
        <w:t xml:space="preserve"> du </w:t>
      </w:r>
      <w:proofErr w:type="spellStart"/>
      <w:r w:rsidRPr="002968EE">
        <w:rPr>
          <w:rFonts w:ascii="Times New Roman" w:eastAsia="Times New Roman" w:hAnsi="Times New Roman" w:cs="Times New Roman"/>
          <w:sz w:val="24"/>
          <w:szCs w:val="24"/>
        </w:rPr>
        <w:t>Sert</w:t>
      </w:r>
      <w:proofErr w:type="spellEnd"/>
      <w:r w:rsidRPr="002968EE">
        <w:rPr>
          <w:rFonts w:ascii="Times New Roman" w:eastAsia="Times New Roman" w:hAnsi="Times New Roman" w:cs="Times New Roman"/>
          <w:sz w:val="24"/>
          <w:szCs w:val="24"/>
        </w:rPr>
        <w:t xml:space="preserve">, U. </w:t>
      </w:r>
      <w:proofErr w:type="spellStart"/>
      <w:r w:rsidRPr="002968EE">
        <w:rPr>
          <w:rFonts w:ascii="Times New Roman" w:eastAsia="Times New Roman" w:hAnsi="Times New Roman" w:cs="Times New Roman"/>
          <w:sz w:val="24"/>
          <w:szCs w:val="24"/>
        </w:rPr>
        <w:t>Simonsohn</w:t>
      </w:r>
      <w:proofErr w:type="spellEnd"/>
      <w:r w:rsidRPr="002968EE">
        <w:rPr>
          <w:rFonts w:ascii="Times New Roman" w:eastAsia="Times New Roman" w:hAnsi="Times New Roman" w:cs="Times New Roman"/>
          <w:sz w:val="24"/>
          <w:szCs w:val="24"/>
        </w:rPr>
        <w:t xml:space="preserve">, E.-J. </w:t>
      </w:r>
      <w:proofErr w:type="spellStart"/>
      <w:r w:rsidRPr="002968EE">
        <w:rPr>
          <w:rFonts w:ascii="Times New Roman" w:eastAsia="Times New Roman" w:hAnsi="Times New Roman" w:cs="Times New Roman"/>
          <w:sz w:val="24"/>
          <w:szCs w:val="24"/>
        </w:rPr>
        <w:t>Wagenmakers</w:t>
      </w:r>
      <w:proofErr w:type="spellEnd"/>
      <w:r w:rsidRPr="002968EE">
        <w:rPr>
          <w:rFonts w:ascii="Times New Roman" w:eastAsia="Times New Roman" w:hAnsi="Times New Roman" w:cs="Times New Roman"/>
          <w:sz w:val="24"/>
          <w:szCs w:val="24"/>
        </w:rPr>
        <w:t xml:space="preserve">, J. J. Ware, and J. P. A. Ioannidis. 2017. A manifesto for reproducible science. Nature Human </w:t>
      </w:r>
      <w:proofErr w:type="spellStart"/>
      <w:r w:rsidRPr="002968EE">
        <w:rPr>
          <w:rFonts w:ascii="Times New Roman" w:eastAsia="Times New Roman" w:hAnsi="Times New Roman" w:cs="Times New Roman"/>
          <w:sz w:val="24"/>
          <w:szCs w:val="24"/>
        </w:rPr>
        <w:t>Behaviour</w:t>
      </w:r>
      <w:proofErr w:type="spellEnd"/>
      <w:r w:rsidRPr="002968EE">
        <w:rPr>
          <w:rFonts w:ascii="Times New Roman" w:eastAsia="Times New Roman" w:hAnsi="Times New Roman" w:cs="Times New Roman"/>
          <w:sz w:val="24"/>
          <w:szCs w:val="24"/>
        </w:rPr>
        <w:t xml:space="preserve"> 1:1–9.</w:t>
      </w:r>
    </w:p>
    <w:p w14:paraId="000000AB"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Niu</w:t>
      </w:r>
      <w:proofErr w:type="spellEnd"/>
      <w:r w:rsidRPr="002968EE">
        <w:rPr>
          <w:rFonts w:ascii="Times New Roman" w:eastAsia="Times New Roman" w:hAnsi="Times New Roman" w:cs="Times New Roman"/>
          <w:sz w:val="24"/>
          <w:szCs w:val="24"/>
        </w:rPr>
        <w:t xml:space="preserve">, S., Y. Luo, M. C.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T. F. Keenan, Z. Shi, J. Li, and F. S. C. </w:t>
      </w:r>
      <w:proofErr w:type="spellStart"/>
      <w:r w:rsidRPr="002968EE">
        <w:rPr>
          <w:rFonts w:ascii="Times New Roman" w:eastAsia="Times New Roman" w:hAnsi="Times New Roman" w:cs="Times New Roman"/>
          <w:sz w:val="24"/>
          <w:szCs w:val="24"/>
        </w:rPr>
        <w:t>Iii</w:t>
      </w:r>
      <w:proofErr w:type="spellEnd"/>
      <w:r w:rsidRPr="002968EE">
        <w:rPr>
          <w:rFonts w:ascii="Times New Roman" w:eastAsia="Times New Roman" w:hAnsi="Times New Roman" w:cs="Times New Roman"/>
          <w:sz w:val="24"/>
          <w:szCs w:val="24"/>
        </w:rPr>
        <w:t>. 2014. The role of data assimilation in predictive ecology. Ecosphere 5:art65.</w:t>
      </w:r>
    </w:p>
    <w:p w14:paraId="000000AC" w14:textId="5F2D483D" w:rsidR="002E34FA" w:rsidRPr="002968EE" w:rsidRDefault="006727F5">
      <w:pPr>
        <w:widowControl w:val="0"/>
        <w:spacing w:line="480" w:lineRule="auto"/>
        <w:ind w:left="720" w:hanging="720"/>
        <w:rPr>
          <w:ins w:id="337" w:author="Abby Lewis" w:date="2021-06-13T11:07:00Z"/>
          <w:rFonts w:ascii="Times New Roman" w:eastAsia="Times New Roman" w:hAnsi="Times New Roman" w:cs="Times New Roman"/>
          <w:sz w:val="24"/>
          <w:szCs w:val="24"/>
        </w:rPr>
      </w:pPr>
      <w:ins w:id="338" w:author="Abby Lewis" w:date="2021-06-13T11:07:00Z">
        <w:r w:rsidRPr="002968EE">
          <w:rPr>
            <w:rFonts w:ascii="Times New Roman" w:eastAsia="Times New Roman" w:hAnsi="Times New Roman" w:cs="Times New Roman"/>
            <w:sz w:val="24"/>
            <w:szCs w:val="24"/>
          </w:rPr>
          <w:t xml:space="preserve">Payne, M. R., , A. J. Hobday, B. R. </w:t>
        </w:r>
        <w:proofErr w:type="spellStart"/>
        <w:r w:rsidRPr="002968EE">
          <w:rPr>
            <w:rFonts w:ascii="Times New Roman" w:eastAsia="Times New Roman" w:hAnsi="Times New Roman" w:cs="Times New Roman"/>
            <w:sz w:val="24"/>
            <w:szCs w:val="24"/>
          </w:rPr>
          <w:t>MacKenzie</w:t>
        </w:r>
        <w:proofErr w:type="spellEnd"/>
        <w:r w:rsidRPr="002968EE">
          <w:rPr>
            <w:rFonts w:ascii="Times New Roman" w:eastAsia="Times New Roman" w:hAnsi="Times New Roman" w:cs="Times New Roman"/>
            <w:sz w:val="24"/>
            <w:szCs w:val="24"/>
          </w:rPr>
          <w:t xml:space="preserve">, D. </w:t>
        </w:r>
        <w:proofErr w:type="spellStart"/>
        <w:r w:rsidRPr="002968EE">
          <w:rPr>
            <w:rFonts w:ascii="Times New Roman" w:eastAsia="Times New Roman" w:hAnsi="Times New Roman" w:cs="Times New Roman"/>
            <w:sz w:val="24"/>
            <w:szCs w:val="24"/>
          </w:rPr>
          <w:t>Tommasi</w:t>
        </w:r>
        <w:proofErr w:type="spellEnd"/>
        <w:r w:rsidRPr="002968EE">
          <w:rPr>
            <w:rFonts w:ascii="Times New Roman" w:eastAsia="Times New Roman" w:hAnsi="Times New Roman" w:cs="Times New Roman"/>
            <w:sz w:val="24"/>
            <w:szCs w:val="24"/>
          </w:rPr>
          <w:t xml:space="preserve">, D. P. Dempsey, S. M. M. </w:t>
        </w:r>
        <w:proofErr w:type="spellStart"/>
        <w:r w:rsidRPr="002968EE">
          <w:rPr>
            <w:rFonts w:ascii="Times New Roman" w:eastAsia="Times New Roman" w:hAnsi="Times New Roman" w:cs="Times New Roman"/>
            <w:sz w:val="24"/>
            <w:szCs w:val="24"/>
          </w:rPr>
          <w:t>Fässler</w:t>
        </w:r>
        <w:proofErr w:type="spellEnd"/>
        <w:r w:rsidRPr="002968EE">
          <w:rPr>
            <w:rFonts w:ascii="Times New Roman" w:eastAsia="Times New Roman" w:hAnsi="Times New Roman" w:cs="Times New Roman"/>
            <w:sz w:val="24"/>
            <w:szCs w:val="24"/>
          </w:rPr>
          <w:t xml:space="preserve">, A. C. Haynie, R. Ji, G. Liu, P. D. Lynch, D. </w:t>
        </w:r>
        <w:proofErr w:type="spellStart"/>
        <w:r w:rsidRPr="002968EE">
          <w:rPr>
            <w:rFonts w:ascii="Times New Roman" w:eastAsia="Times New Roman" w:hAnsi="Times New Roman" w:cs="Times New Roman"/>
            <w:sz w:val="24"/>
            <w:szCs w:val="24"/>
          </w:rPr>
          <w:t>Matei</w:t>
        </w:r>
        <w:proofErr w:type="spellEnd"/>
        <w:r w:rsidRPr="002968EE">
          <w:rPr>
            <w:rFonts w:ascii="Times New Roman" w:eastAsia="Times New Roman" w:hAnsi="Times New Roman" w:cs="Times New Roman"/>
            <w:sz w:val="24"/>
            <w:szCs w:val="24"/>
          </w:rPr>
          <w:t xml:space="preserve">, A. K. </w:t>
        </w:r>
        <w:proofErr w:type="spellStart"/>
        <w:r w:rsidRPr="002968EE">
          <w:rPr>
            <w:rFonts w:ascii="Times New Roman" w:eastAsia="Times New Roman" w:hAnsi="Times New Roman" w:cs="Times New Roman"/>
            <w:sz w:val="24"/>
            <w:szCs w:val="24"/>
          </w:rPr>
          <w:t>Miesner</w:t>
        </w:r>
        <w:proofErr w:type="spellEnd"/>
        <w:r w:rsidRPr="002968EE">
          <w:rPr>
            <w:rFonts w:ascii="Times New Roman" w:eastAsia="Times New Roman" w:hAnsi="Times New Roman" w:cs="Times New Roman"/>
            <w:sz w:val="24"/>
            <w:szCs w:val="24"/>
          </w:rPr>
          <w:t xml:space="preserve">, K. E. Mills, K. O. Strand, and E. </w:t>
        </w:r>
        <w:proofErr w:type="spellStart"/>
        <w:r w:rsidRPr="002968EE">
          <w:rPr>
            <w:rFonts w:ascii="Times New Roman" w:eastAsia="Times New Roman" w:hAnsi="Times New Roman" w:cs="Times New Roman"/>
            <w:sz w:val="24"/>
            <w:szCs w:val="24"/>
          </w:rPr>
          <w:t>Villarino</w:t>
        </w:r>
        <w:proofErr w:type="spellEnd"/>
        <w:r w:rsidRPr="002968EE">
          <w:rPr>
            <w:rFonts w:ascii="Times New Roman" w:eastAsia="Times New Roman" w:hAnsi="Times New Roman" w:cs="Times New Roman"/>
            <w:sz w:val="24"/>
            <w:szCs w:val="24"/>
          </w:rPr>
          <w:t xml:space="preserve">. 2017. Lessons from the first generation of marine ecological </w:t>
        </w:r>
        <w:r w:rsidRPr="002968EE">
          <w:rPr>
            <w:rFonts w:ascii="Times New Roman" w:eastAsia="Times New Roman" w:hAnsi="Times New Roman" w:cs="Times New Roman"/>
            <w:sz w:val="24"/>
            <w:szCs w:val="24"/>
          </w:rPr>
          <w:lastRenderedPageBreak/>
          <w:t>forecasts. Frontiers in Marine Science 4:289.</w:t>
        </w:r>
      </w:ins>
    </w:p>
    <w:p w14:paraId="000000AD"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Pennekamp</w:t>
      </w:r>
      <w:proofErr w:type="spellEnd"/>
      <w:r w:rsidRPr="002968EE">
        <w:rPr>
          <w:rFonts w:ascii="Times New Roman" w:eastAsia="Times New Roman" w:hAnsi="Times New Roman" w:cs="Times New Roman"/>
          <w:sz w:val="24"/>
          <w:szCs w:val="24"/>
        </w:rPr>
        <w:t xml:space="preserve">, F., A. C. Iles, J. Garland, G. Brennan, U. Brose, U. </w:t>
      </w:r>
      <w:proofErr w:type="spellStart"/>
      <w:r w:rsidRPr="002968EE">
        <w:rPr>
          <w:rFonts w:ascii="Times New Roman" w:eastAsia="Times New Roman" w:hAnsi="Times New Roman" w:cs="Times New Roman"/>
          <w:sz w:val="24"/>
          <w:szCs w:val="24"/>
        </w:rPr>
        <w:t>Gaedke</w:t>
      </w:r>
      <w:proofErr w:type="spellEnd"/>
      <w:r w:rsidRPr="002968EE">
        <w:rPr>
          <w:rFonts w:ascii="Times New Roman" w:eastAsia="Times New Roman" w:hAnsi="Times New Roman" w:cs="Times New Roman"/>
          <w:sz w:val="24"/>
          <w:szCs w:val="24"/>
        </w:rPr>
        <w:t xml:space="preserve">, U. Jacob, P. </w:t>
      </w:r>
      <w:proofErr w:type="spellStart"/>
      <w:r w:rsidRPr="002968EE">
        <w:rPr>
          <w:rFonts w:ascii="Times New Roman" w:eastAsia="Times New Roman" w:hAnsi="Times New Roman" w:cs="Times New Roman"/>
          <w:sz w:val="24"/>
          <w:szCs w:val="24"/>
        </w:rPr>
        <w:t>Kratina</w:t>
      </w:r>
      <w:proofErr w:type="spellEnd"/>
      <w:r w:rsidRPr="002968EE">
        <w:rPr>
          <w:rFonts w:ascii="Times New Roman" w:eastAsia="Times New Roman" w:hAnsi="Times New Roman" w:cs="Times New Roman"/>
          <w:sz w:val="24"/>
          <w:szCs w:val="24"/>
        </w:rPr>
        <w:t xml:space="preserve">, B. Matthews, S. Munch, M. Novak, G. M. </w:t>
      </w:r>
      <w:proofErr w:type="spellStart"/>
      <w:r w:rsidRPr="002968EE">
        <w:rPr>
          <w:rFonts w:ascii="Times New Roman" w:eastAsia="Times New Roman" w:hAnsi="Times New Roman" w:cs="Times New Roman"/>
          <w:sz w:val="24"/>
          <w:szCs w:val="24"/>
        </w:rPr>
        <w:t>Palamara</w:t>
      </w:r>
      <w:proofErr w:type="spellEnd"/>
      <w:r w:rsidRPr="002968EE">
        <w:rPr>
          <w:rFonts w:ascii="Times New Roman" w:eastAsia="Times New Roman" w:hAnsi="Times New Roman" w:cs="Times New Roman"/>
          <w:sz w:val="24"/>
          <w:szCs w:val="24"/>
        </w:rPr>
        <w:t xml:space="preserve">, B. C. </w:t>
      </w:r>
      <w:proofErr w:type="spellStart"/>
      <w:r w:rsidRPr="002968EE">
        <w:rPr>
          <w:rFonts w:ascii="Times New Roman" w:eastAsia="Times New Roman" w:hAnsi="Times New Roman" w:cs="Times New Roman"/>
          <w:sz w:val="24"/>
          <w:szCs w:val="24"/>
        </w:rPr>
        <w:t>Rall</w:t>
      </w:r>
      <w:proofErr w:type="spellEnd"/>
      <w:r w:rsidRPr="002968EE">
        <w:rPr>
          <w:rFonts w:ascii="Times New Roman" w:eastAsia="Times New Roman" w:hAnsi="Times New Roman" w:cs="Times New Roman"/>
          <w:sz w:val="24"/>
          <w:szCs w:val="24"/>
        </w:rPr>
        <w:t>, B. Rosenbaum, A. Tabi, C. Ward, R. Williams, H. Ye, and O. L. Petchey. 2019. The intrinsic predictability of ecological time series and its potential to guide forecasting. Ecological Monographs 89:e01359.</w:t>
      </w:r>
    </w:p>
    <w:p w14:paraId="000000AE"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Petchey, O. L., M. </w:t>
      </w:r>
      <w:proofErr w:type="spellStart"/>
      <w:r w:rsidRPr="002968EE">
        <w:rPr>
          <w:rFonts w:ascii="Times New Roman" w:eastAsia="Times New Roman" w:hAnsi="Times New Roman" w:cs="Times New Roman"/>
          <w:sz w:val="24"/>
          <w:szCs w:val="24"/>
        </w:rPr>
        <w:t>Pontarp</w:t>
      </w:r>
      <w:proofErr w:type="spellEnd"/>
      <w:r w:rsidRPr="002968EE">
        <w:rPr>
          <w:rFonts w:ascii="Times New Roman" w:eastAsia="Times New Roman" w:hAnsi="Times New Roman" w:cs="Times New Roman"/>
          <w:sz w:val="24"/>
          <w:szCs w:val="24"/>
        </w:rPr>
        <w:t xml:space="preserve">, T. M. Massie, S. </w:t>
      </w:r>
      <w:proofErr w:type="spellStart"/>
      <w:r w:rsidRPr="002968EE">
        <w:rPr>
          <w:rFonts w:ascii="Times New Roman" w:eastAsia="Times New Roman" w:hAnsi="Times New Roman" w:cs="Times New Roman"/>
          <w:sz w:val="24"/>
          <w:szCs w:val="24"/>
        </w:rPr>
        <w:t>Kéfi</w:t>
      </w:r>
      <w:proofErr w:type="spellEnd"/>
      <w:r w:rsidRPr="002968EE">
        <w:rPr>
          <w:rFonts w:ascii="Times New Roman" w:eastAsia="Times New Roman" w:hAnsi="Times New Roman" w:cs="Times New Roman"/>
          <w:sz w:val="24"/>
          <w:szCs w:val="24"/>
        </w:rPr>
        <w:t xml:space="preserve">, A. </w:t>
      </w:r>
      <w:proofErr w:type="spellStart"/>
      <w:r w:rsidRPr="002968EE">
        <w:rPr>
          <w:rFonts w:ascii="Times New Roman" w:eastAsia="Times New Roman" w:hAnsi="Times New Roman" w:cs="Times New Roman"/>
          <w:sz w:val="24"/>
          <w:szCs w:val="24"/>
        </w:rPr>
        <w:t>Ozgul</w:t>
      </w:r>
      <w:proofErr w:type="spellEnd"/>
      <w:r w:rsidRPr="002968EE">
        <w:rPr>
          <w:rFonts w:ascii="Times New Roman" w:eastAsia="Times New Roman" w:hAnsi="Times New Roman" w:cs="Times New Roman"/>
          <w:sz w:val="24"/>
          <w:szCs w:val="24"/>
        </w:rPr>
        <w:t xml:space="preserve">, M. </w:t>
      </w:r>
      <w:proofErr w:type="spellStart"/>
      <w:r w:rsidRPr="002968EE">
        <w:rPr>
          <w:rFonts w:ascii="Times New Roman" w:eastAsia="Times New Roman" w:hAnsi="Times New Roman" w:cs="Times New Roman"/>
          <w:sz w:val="24"/>
          <w:szCs w:val="24"/>
        </w:rPr>
        <w:t>Weilenmann</w:t>
      </w:r>
      <w:proofErr w:type="spellEnd"/>
      <w:r w:rsidRPr="002968EE">
        <w:rPr>
          <w:rFonts w:ascii="Times New Roman" w:eastAsia="Times New Roman" w:hAnsi="Times New Roman" w:cs="Times New Roman"/>
          <w:sz w:val="24"/>
          <w:szCs w:val="24"/>
        </w:rPr>
        <w:t xml:space="preserve">, G. M. </w:t>
      </w:r>
      <w:proofErr w:type="spellStart"/>
      <w:r w:rsidRPr="002968EE">
        <w:rPr>
          <w:rFonts w:ascii="Times New Roman" w:eastAsia="Times New Roman" w:hAnsi="Times New Roman" w:cs="Times New Roman"/>
          <w:sz w:val="24"/>
          <w:szCs w:val="24"/>
        </w:rPr>
        <w:t>Palamara</w:t>
      </w:r>
      <w:proofErr w:type="spellEnd"/>
      <w:r w:rsidRPr="002968EE">
        <w:rPr>
          <w:rFonts w:ascii="Times New Roman" w:eastAsia="Times New Roman" w:hAnsi="Times New Roman" w:cs="Times New Roman"/>
          <w:sz w:val="24"/>
          <w:szCs w:val="24"/>
        </w:rPr>
        <w:t xml:space="preserve">, F. </w:t>
      </w:r>
      <w:proofErr w:type="spellStart"/>
      <w:r w:rsidRPr="002968EE">
        <w:rPr>
          <w:rFonts w:ascii="Times New Roman" w:eastAsia="Times New Roman" w:hAnsi="Times New Roman" w:cs="Times New Roman"/>
          <w:sz w:val="24"/>
          <w:szCs w:val="24"/>
        </w:rPr>
        <w:t>Altermatt</w:t>
      </w:r>
      <w:proofErr w:type="spellEnd"/>
      <w:r w:rsidRPr="002968EE">
        <w:rPr>
          <w:rFonts w:ascii="Times New Roman" w:eastAsia="Times New Roman" w:hAnsi="Times New Roman" w:cs="Times New Roman"/>
          <w:sz w:val="24"/>
          <w:szCs w:val="24"/>
        </w:rPr>
        <w:t xml:space="preserve">, B. Matthews, J. M. Levine, D. Z. Childs, B. J. McGill, M. E. </w:t>
      </w:r>
      <w:proofErr w:type="spellStart"/>
      <w:r w:rsidRPr="002968EE">
        <w:rPr>
          <w:rFonts w:ascii="Times New Roman" w:eastAsia="Times New Roman" w:hAnsi="Times New Roman" w:cs="Times New Roman"/>
          <w:sz w:val="24"/>
          <w:szCs w:val="24"/>
        </w:rPr>
        <w:t>Schaepman</w:t>
      </w:r>
      <w:proofErr w:type="spellEnd"/>
      <w:r w:rsidRPr="002968EE">
        <w:rPr>
          <w:rFonts w:ascii="Times New Roman" w:eastAsia="Times New Roman" w:hAnsi="Times New Roman" w:cs="Times New Roman"/>
          <w:sz w:val="24"/>
          <w:szCs w:val="24"/>
        </w:rPr>
        <w:t xml:space="preserve">, B. Schmid, P. Spaak, A. P. Beckerman, F. </w:t>
      </w:r>
      <w:proofErr w:type="spellStart"/>
      <w:r w:rsidRPr="002968EE">
        <w:rPr>
          <w:rFonts w:ascii="Times New Roman" w:eastAsia="Times New Roman" w:hAnsi="Times New Roman" w:cs="Times New Roman"/>
          <w:sz w:val="24"/>
          <w:szCs w:val="24"/>
        </w:rPr>
        <w:t>Pennekamp</w:t>
      </w:r>
      <w:proofErr w:type="spellEnd"/>
      <w:r w:rsidRPr="002968EE">
        <w:rPr>
          <w:rFonts w:ascii="Times New Roman" w:eastAsia="Times New Roman" w:hAnsi="Times New Roman" w:cs="Times New Roman"/>
          <w:sz w:val="24"/>
          <w:szCs w:val="24"/>
        </w:rPr>
        <w:t>, and I. S. Pearse. 2015. The ecological forecast horizon, and examples of its uses and determinants. Ecology Letters 18:597–611.</w:t>
      </w:r>
    </w:p>
    <w:p w14:paraId="000000AF"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Petrovskii</w:t>
      </w:r>
      <w:proofErr w:type="spellEnd"/>
      <w:r w:rsidRPr="002968EE">
        <w:rPr>
          <w:rFonts w:ascii="Times New Roman" w:eastAsia="Times New Roman" w:hAnsi="Times New Roman" w:cs="Times New Roman"/>
          <w:sz w:val="24"/>
          <w:szCs w:val="24"/>
        </w:rPr>
        <w:t xml:space="preserve">, S., and N. </w:t>
      </w:r>
      <w:proofErr w:type="spellStart"/>
      <w:r w:rsidRPr="002968EE">
        <w:rPr>
          <w:rFonts w:ascii="Times New Roman" w:eastAsia="Times New Roman" w:hAnsi="Times New Roman" w:cs="Times New Roman"/>
          <w:sz w:val="24"/>
          <w:szCs w:val="24"/>
        </w:rPr>
        <w:t>Petrovskaya</w:t>
      </w:r>
      <w:proofErr w:type="spellEnd"/>
      <w:r w:rsidRPr="002968EE">
        <w:rPr>
          <w:rFonts w:ascii="Times New Roman" w:eastAsia="Times New Roman" w:hAnsi="Times New Roman" w:cs="Times New Roman"/>
          <w:sz w:val="24"/>
          <w:szCs w:val="24"/>
        </w:rPr>
        <w:t>. 2012. Computational ecology as an emerging science. Interface Focus 2:241–254.</w:t>
      </w:r>
    </w:p>
    <w:p w14:paraId="000000B0"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Pielke, R. A., and R. T. Conant. 2003. Best practices in prediction for decision-making: lessons from the atmospheric and earth sciences. Ecology 84:1351–1358.</w:t>
      </w:r>
    </w:p>
    <w:p w14:paraId="000000B1"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Powers, S. M., and S. E. Hampton. 2019. Open science, reproducibility, and transparency in ecology. Ecological Applications 29:e01822.</w:t>
      </w:r>
    </w:p>
    <w:p w14:paraId="000000B2"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R Core Team. 2020. R: A language and environment for statistical computing. R Foundation for Statistical Computing, Vienna, Austria.</w:t>
      </w:r>
    </w:p>
    <w:p w14:paraId="000000B3"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Recknagel</w:t>
      </w:r>
      <w:proofErr w:type="spellEnd"/>
      <w:r w:rsidRPr="002968EE">
        <w:rPr>
          <w:rFonts w:ascii="Times New Roman" w:eastAsia="Times New Roman" w:hAnsi="Times New Roman" w:cs="Times New Roman"/>
          <w:sz w:val="24"/>
          <w:szCs w:val="24"/>
        </w:rPr>
        <w:t xml:space="preserve">, F., R. Adrian, J. Köhler, and H. Cao. 2016. Threshold quantification and short-term forecasting of Anabaena, </w:t>
      </w:r>
      <w:proofErr w:type="spellStart"/>
      <w:r w:rsidRPr="002968EE">
        <w:rPr>
          <w:rFonts w:ascii="Times New Roman" w:eastAsia="Times New Roman" w:hAnsi="Times New Roman" w:cs="Times New Roman"/>
          <w:sz w:val="24"/>
          <w:szCs w:val="24"/>
        </w:rPr>
        <w:t>Aphanizomenon</w:t>
      </w:r>
      <w:proofErr w:type="spellEnd"/>
      <w:r w:rsidRPr="002968EE">
        <w:rPr>
          <w:rFonts w:ascii="Times New Roman" w:eastAsia="Times New Roman" w:hAnsi="Times New Roman" w:cs="Times New Roman"/>
          <w:sz w:val="24"/>
          <w:szCs w:val="24"/>
        </w:rPr>
        <w:t xml:space="preserve"> and Microcystis in the polymictic eutrophic Lake </w:t>
      </w:r>
      <w:proofErr w:type="spellStart"/>
      <w:r w:rsidRPr="002968EE">
        <w:rPr>
          <w:rFonts w:ascii="Times New Roman" w:eastAsia="Times New Roman" w:hAnsi="Times New Roman" w:cs="Times New Roman"/>
          <w:sz w:val="24"/>
          <w:szCs w:val="24"/>
        </w:rPr>
        <w:t>Müggelsee</w:t>
      </w:r>
      <w:proofErr w:type="spellEnd"/>
      <w:r w:rsidRPr="002968EE">
        <w:rPr>
          <w:rFonts w:ascii="Times New Roman" w:eastAsia="Times New Roman" w:hAnsi="Times New Roman" w:cs="Times New Roman"/>
          <w:sz w:val="24"/>
          <w:szCs w:val="24"/>
        </w:rPr>
        <w:t xml:space="preserve"> (Germany) by inferential modelling using the hybrid evolutionary algorithm HEA. </w:t>
      </w:r>
      <w:proofErr w:type="spellStart"/>
      <w:r w:rsidRPr="002968EE">
        <w:rPr>
          <w:rFonts w:ascii="Times New Roman" w:eastAsia="Times New Roman" w:hAnsi="Times New Roman" w:cs="Times New Roman"/>
          <w:sz w:val="24"/>
          <w:szCs w:val="24"/>
        </w:rPr>
        <w:t>Hydrobiologia</w:t>
      </w:r>
      <w:proofErr w:type="spellEnd"/>
      <w:r w:rsidRPr="002968EE">
        <w:rPr>
          <w:rFonts w:ascii="Times New Roman" w:eastAsia="Times New Roman" w:hAnsi="Times New Roman" w:cs="Times New Roman"/>
          <w:sz w:val="24"/>
          <w:szCs w:val="24"/>
        </w:rPr>
        <w:t xml:space="preserve"> 778:61–74.</w:t>
      </w:r>
    </w:p>
    <w:p w14:paraId="000000B4"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lastRenderedPageBreak/>
        <w:t xml:space="preserve">Reichman, O. J., M. B. Jones, and M. P. </w:t>
      </w:r>
      <w:proofErr w:type="spellStart"/>
      <w:r w:rsidRPr="002968EE">
        <w:rPr>
          <w:rFonts w:ascii="Times New Roman" w:eastAsia="Times New Roman" w:hAnsi="Times New Roman" w:cs="Times New Roman"/>
          <w:sz w:val="24"/>
          <w:szCs w:val="24"/>
        </w:rPr>
        <w:t>Schildhauer</w:t>
      </w:r>
      <w:proofErr w:type="spellEnd"/>
      <w:r w:rsidRPr="002968EE">
        <w:rPr>
          <w:rFonts w:ascii="Times New Roman" w:eastAsia="Times New Roman" w:hAnsi="Times New Roman" w:cs="Times New Roman"/>
          <w:sz w:val="24"/>
          <w:szCs w:val="24"/>
        </w:rPr>
        <w:t>. 2011. Challenges and opportunities of open data in ecology. Science 331:703–705.</w:t>
      </w:r>
    </w:p>
    <w:p w14:paraId="000000B5"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Reynolds, C. S. 2006. The ecology of phytoplankton. Cambridge University Press.</w:t>
      </w:r>
    </w:p>
    <w:p w14:paraId="000000B6"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Rigosi</w:t>
      </w:r>
      <w:proofErr w:type="spellEnd"/>
      <w:r w:rsidRPr="002968EE">
        <w:rPr>
          <w:rFonts w:ascii="Times New Roman" w:eastAsia="Times New Roman" w:hAnsi="Times New Roman" w:cs="Times New Roman"/>
          <w:sz w:val="24"/>
          <w:szCs w:val="24"/>
        </w:rPr>
        <w:t xml:space="preserve">, A., R. </w:t>
      </w:r>
      <w:proofErr w:type="spellStart"/>
      <w:r w:rsidRPr="002968EE">
        <w:rPr>
          <w:rFonts w:ascii="Times New Roman" w:eastAsia="Times New Roman" w:hAnsi="Times New Roman" w:cs="Times New Roman"/>
          <w:sz w:val="24"/>
          <w:szCs w:val="24"/>
        </w:rPr>
        <w:t>Marcé</w:t>
      </w:r>
      <w:proofErr w:type="spellEnd"/>
      <w:r w:rsidRPr="002968EE">
        <w:rPr>
          <w:rFonts w:ascii="Times New Roman" w:eastAsia="Times New Roman" w:hAnsi="Times New Roman" w:cs="Times New Roman"/>
          <w:sz w:val="24"/>
          <w:szCs w:val="24"/>
        </w:rPr>
        <w:t xml:space="preserve">, C. </w:t>
      </w:r>
      <w:proofErr w:type="spellStart"/>
      <w:r w:rsidRPr="002968EE">
        <w:rPr>
          <w:rFonts w:ascii="Times New Roman" w:eastAsia="Times New Roman" w:hAnsi="Times New Roman" w:cs="Times New Roman"/>
          <w:sz w:val="24"/>
          <w:szCs w:val="24"/>
        </w:rPr>
        <w:t>Escot</w:t>
      </w:r>
      <w:proofErr w:type="spellEnd"/>
      <w:r w:rsidRPr="002968EE">
        <w:rPr>
          <w:rFonts w:ascii="Times New Roman" w:eastAsia="Times New Roman" w:hAnsi="Times New Roman" w:cs="Times New Roman"/>
          <w:sz w:val="24"/>
          <w:szCs w:val="24"/>
        </w:rPr>
        <w:t>, and F. J. Rueda. 2011. A calibration strategy for dynamic succession models including several phytoplankton groups. Environmental Modelling &amp; Software 26:697–710.</w:t>
      </w:r>
    </w:p>
    <w:p w14:paraId="000000B7"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Roulston, M. S., and L. A. Smith. 2002. Evaluating probabilistic forecasts using information theory. Monthly Weather Review 130:1653–1660.</w:t>
      </w:r>
    </w:p>
    <w:p w14:paraId="000000B8"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Rousso</w:t>
      </w:r>
      <w:proofErr w:type="spellEnd"/>
      <w:r w:rsidRPr="002968EE">
        <w:rPr>
          <w:rFonts w:ascii="Times New Roman" w:eastAsia="Times New Roman" w:hAnsi="Times New Roman" w:cs="Times New Roman"/>
          <w:sz w:val="24"/>
          <w:szCs w:val="24"/>
        </w:rPr>
        <w:t>, B. Z., E. Bertone, R. Stewart, and D. P. Hamilton. 2020. A systematic literature review of forecasting and predictive models for cyanobacteria blooms in freshwater lakes. Water Research 182:115959.</w:t>
      </w:r>
    </w:p>
    <w:p w14:paraId="000000B9"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Sutherland, W. J., R. P. </w:t>
      </w:r>
      <w:proofErr w:type="spellStart"/>
      <w:r w:rsidRPr="002968EE">
        <w:rPr>
          <w:rFonts w:ascii="Times New Roman" w:eastAsia="Times New Roman" w:hAnsi="Times New Roman" w:cs="Times New Roman"/>
          <w:sz w:val="24"/>
          <w:szCs w:val="24"/>
        </w:rPr>
        <w:t>Freckleton</w:t>
      </w:r>
      <w:proofErr w:type="spellEnd"/>
      <w:r w:rsidRPr="002968EE">
        <w:rPr>
          <w:rFonts w:ascii="Times New Roman" w:eastAsia="Times New Roman" w:hAnsi="Times New Roman" w:cs="Times New Roman"/>
          <w:sz w:val="24"/>
          <w:szCs w:val="24"/>
        </w:rPr>
        <w:t xml:space="preserve">, H. C. J. </w:t>
      </w:r>
      <w:proofErr w:type="spellStart"/>
      <w:r w:rsidRPr="002968EE">
        <w:rPr>
          <w:rFonts w:ascii="Times New Roman" w:eastAsia="Times New Roman" w:hAnsi="Times New Roman" w:cs="Times New Roman"/>
          <w:sz w:val="24"/>
          <w:szCs w:val="24"/>
        </w:rPr>
        <w:t>Godfray</w:t>
      </w:r>
      <w:proofErr w:type="spellEnd"/>
      <w:r w:rsidRPr="002968EE">
        <w:rPr>
          <w:rFonts w:ascii="Times New Roman" w:eastAsia="Times New Roman" w:hAnsi="Times New Roman" w:cs="Times New Roman"/>
          <w:sz w:val="24"/>
          <w:szCs w:val="24"/>
        </w:rPr>
        <w:t xml:space="preserve">, S. R. </w:t>
      </w:r>
      <w:proofErr w:type="spellStart"/>
      <w:r w:rsidRPr="002968EE">
        <w:rPr>
          <w:rFonts w:ascii="Times New Roman" w:eastAsia="Times New Roman" w:hAnsi="Times New Roman" w:cs="Times New Roman"/>
          <w:sz w:val="24"/>
          <w:szCs w:val="24"/>
        </w:rPr>
        <w:t>Beissinger</w:t>
      </w:r>
      <w:proofErr w:type="spellEnd"/>
      <w:r w:rsidRPr="002968EE">
        <w:rPr>
          <w:rFonts w:ascii="Times New Roman" w:eastAsia="Times New Roman" w:hAnsi="Times New Roman" w:cs="Times New Roman"/>
          <w:sz w:val="24"/>
          <w:szCs w:val="24"/>
        </w:rPr>
        <w:t xml:space="preserve">, T. Benton, D. D. Cameron, Y. Carmel, D. A. </w:t>
      </w:r>
      <w:proofErr w:type="spellStart"/>
      <w:r w:rsidRPr="002968EE">
        <w:rPr>
          <w:rFonts w:ascii="Times New Roman" w:eastAsia="Times New Roman" w:hAnsi="Times New Roman" w:cs="Times New Roman"/>
          <w:sz w:val="24"/>
          <w:szCs w:val="24"/>
        </w:rPr>
        <w:t>Coomes</w:t>
      </w:r>
      <w:proofErr w:type="spellEnd"/>
      <w:r w:rsidRPr="002968EE">
        <w:rPr>
          <w:rFonts w:ascii="Times New Roman" w:eastAsia="Times New Roman" w:hAnsi="Times New Roman" w:cs="Times New Roman"/>
          <w:sz w:val="24"/>
          <w:szCs w:val="24"/>
        </w:rPr>
        <w:t xml:space="preserve">, T. Coulson, M. C. Emmerson, R. S. Hails, G. C. Hays, D. J. Hodgson, M. J. Hutchings, D. Johnson, J. P. G. Jones, M. J. Keeling, H. </w:t>
      </w:r>
      <w:proofErr w:type="spellStart"/>
      <w:r w:rsidRPr="002968EE">
        <w:rPr>
          <w:rFonts w:ascii="Times New Roman" w:eastAsia="Times New Roman" w:hAnsi="Times New Roman" w:cs="Times New Roman"/>
          <w:sz w:val="24"/>
          <w:szCs w:val="24"/>
        </w:rPr>
        <w:t>Kokko</w:t>
      </w:r>
      <w:proofErr w:type="spellEnd"/>
      <w:r w:rsidRPr="002968EE">
        <w:rPr>
          <w:rFonts w:ascii="Times New Roman" w:eastAsia="Times New Roman" w:hAnsi="Times New Roman" w:cs="Times New Roman"/>
          <w:sz w:val="24"/>
          <w:szCs w:val="24"/>
        </w:rPr>
        <w:t xml:space="preserve">, W. E. </w:t>
      </w:r>
      <w:proofErr w:type="spellStart"/>
      <w:r w:rsidRPr="002968EE">
        <w:rPr>
          <w:rFonts w:ascii="Times New Roman" w:eastAsia="Times New Roman" w:hAnsi="Times New Roman" w:cs="Times New Roman"/>
          <w:sz w:val="24"/>
          <w:szCs w:val="24"/>
        </w:rPr>
        <w:t>Kunin</w:t>
      </w:r>
      <w:proofErr w:type="spellEnd"/>
      <w:r w:rsidRPr="002968EE">
        <w:rPr>
          <w:rFonts w:ascii="Times New Roman" w:eastAsia="Times New Roman" w:hAnsi="Times New Roman" w:cs="Times New Roman"/>
          <w:sz w:val="24"/>
          <w:szCs w:val="24"/>
        </w:rPr>
        <w:t xml:space="preserve">, X. </w:t>
      </w:r>
      <w:proofErr w:type="spellStart"/>
      <w:r w:rsidRPr="002968EE">
        <w:rPr>
          <w:rFonts w:ascii="Times New Roman" w:eastAsia="Times New Roman" w:hAnsi="Times New Roman" w:cs="Times New Roman"/>
          <w:sz w:val="24"/>
          <w:szCs w:val="24"/>
        </w:rPr>
        <w:t>Lambin</w:t>
      </w:r>
      <w:proofErr w:type="spellEnd"/>
      <w:r w:rsidRPr="002968EE">
        <w:rPr>
          <w:rFonts w:ascii="Times New Roman" w:eastAsia="Times New Roman" w:hAnsi="Times New Roman" w:cs="Times New Roman"/>
          <w:sz w:val="24"/>
          <w:szCs w:val="24"/>
        </w:rPr>
        <w:t xml:space="preserve">, O. T. Lewis, Y. </w:t>
      </w:r>
      <w:proofErr w:type="spellStart"/>
      <w:r w:rsidRPr="002968EE">
        <w:rPr>
          <w:rFonts w:ascii="Times New Roman" w:eastAsia="Times New Roman" w:hAnsi="Times New Roman" w:cs="Times New Roman"/>
          <w:sz w:val="24"/>
          <w:szCs w:val="24"/>
        </w:rPr>
        <w:t>Malhi</w:t>
      </w:r>
      <w:proofErr w:type="spellEnd"/>
      <w:r w:rsidRPr="002968EE">
        <w:rPr>
          <w:rFonts w:ascii="Times New Roman" w:eastAsia="Times New Roman" w:hAnsi="Times New Roman" w:cs="Times New Roman"/>
          <w:sz w:val="24"/>
          <w:szCs w:val="24"/>
        </w:rPr>
        <w:t xml:space="preserve">, N. </w:t>
      </w:r>
      <w:proofErr w:type="spellStart"/>
      <w:r w:rsidRPr="002968EE">
        <w:rPr>
          <w:rFonts w:ascii="Times New Roman" w:eastAsia="Times New Roman" w:hAnsi="Times New Roman" w:cs="Times New Roman"/>
          <w:sz w:val="24"/>
          <w:szCs w:val="24"/>
        </w:rPr>
        <w:t>Mieszkowska</w:t>
      </w:r>
      <w:proofErr w:type="spellEnd"/>
      <w:r w:rsidRPr="002968EE">
        <w:rPr>
          <w:rFonts w:ascii="Times New Roman" w:eastAsia="Times New Roman" w:hAnsi="Times New Roman" w:cs="Times New Roman"/>
          <w:sz w:val="24"/>
          <w:szCs w:val="24"/>
        </w:rPr>
        <w:t xml:space="preserve">, E. J. Milner‐Gulland, K. Norris, A. B. Phillimore, D. W. Purves, J. M. Reid, D. C. </w:t>
      </w:r>
      <w:proofErr w:type="spellStart"/>
      <w:r w:rsidRPr="002968EE">
        <w:rPr>
          <w:rFonts w:ascii="Times New Roman" w:eastAsia="Times New Roman" w:hAnsi="Times New Roman" w:cs="Times New Roman"/>
          <w:sz w:val="24"/>
          <w:szCs w:val="24"/>
        </w:rPr>
        <w:t>Reuman</w:t>
      </w:r>
      <w:proofErr w:type="spellEnd"/>
      <w:r w:rsidRPr="002968EE">
        <w:rPr>
          <w:rFonts w:ascii="Times New Roman" w:eastAsia="Times New Roman" w:hAnsi="Times New Roman" w:cs="Times New Roman"/>
          <w:sz w:val="24"/>
          <w:szCs w:val="24"/>
        </w:rPr>
        <w:t>, K. Thompson, J. M. J. Travis, L. A. Turnbull, D. A. Wardle, and T. Wiegand. 2013. Identification of 100 fundamental ecological questions. Journal of Ecology 101:58–67.</w:t>
      </w:r>
    </w:p>
    <w:p w14:paraId="000000BA"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Ward, E. J., E. E. Holmes, J. T. Thorson, and B. Collen. 2014. Complexity is costly: a meta-analysis of parametric and non-parametric methods for short-term population forecasting. Oikos 123:652–661.</w:t>
      </w:r>
    </w:p>
    <w:p w14:paraId="000000BB"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White, E. P., G. M. </w:t>
      </w:r>
      <w:proofErr w:type="spellStart"/>
      <w:r w:rsidRPr="002968EE">
        <w:rPr>
          <w:rFonts w:ascii="Times New Roman" w:eastAsia="Times New Roman" w:hAnsi="Times New Roman" w:cs="Times New Roman"/>
          <w:sz w:val="24"/>
          <w:szCs w:val="24"/>
        </w:rPr>
        <w:t>Yenni</w:t>
      </w:r>
      <w:proofErr w:type="spellEnd"/>
      <w:r w:rsidRPr="002968EE">
        <w:rPr>
          <w:rFonts w:ascii="Times New Roman" w:eastAsia="Times New Roman" w:hAnsi="Times New Roman" w:cs="Times New Roman"/>
          <w:sz w:val="24"/>
          <w:szCs w:val="24"/>
        </w:rPr>
        <w:t xml:space="preserve">, S. D. Taylor, E. M. Christensen, E. K. Bledsoe, J. L. </w:t>
      </w:r>
      <w:proofErr w:type="spellStart"/>
      <w:r w:rsidRPr="002968EE">
        <w:rPr>
          <w:rFonts w:ascii="Times New Roman" w:eastAsia="Times New Roman" w:hAnsi="Times New Roman" w:cs="Times New Roman"/>
          <w:sz w:val="24"/>
          <w:szCs w:val="24"/>
        </w:rPr>
        <w:t>Simonis</w:t>
      </w:r>
      <w:proofErr w:type="spellEnd"/>
      <w:r w:rsidRPr="002968EE">
        <w:rPr>
          <w:rFonts w:ascii="Times New Roman" w:eastAsia="Times New Roman" w:hAnsi="Times New Roman" w:cs="Times New Roman"/>
          <w:sz w:val="24"/>
          <w:szCs w:val="24"/>
        </w:rPr>
        <w:t xml:space="preserve">, and S. K. M. Ernest. 2019. Developing an automated iterative near-term forecasting system for </w:t>
      </w:r>
      <w:r w:rsidRPr="002968EE">
        <w:rPr>
          <w:rFonts w:ascii="Times New Roman" w:eastAsia="Times New Roman" w:hAnsi="Times New Roman" w:cs="Times New Roman"/>
          <w:sz w:val="24"/>
          <w:szCs w:val="24"/>
        </w:rPr>
        <w:lastRenderedPageBreak/>
        <w:t>an ecological study. Methods in Ecology and Evolution 10:332–344.</w:t>
      </w:r>
    </w:p>
    <w:p w14:paraId="000000BC"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Wilkinson, M. D., M. Dumontier, I. J. </w:t>
      </w:r>
      <w:proofErr w:type="spellStart"/>
      <w:r w:rsidRPr="002968EE">
        <w:rPr>
          <w:rFonts w:ascii="Times New Roman" w:eastAsia="Times New Roman" w:hAnsi="Times New Roman" w:cs="Times New Roman"/>
          <w:sz w:val="24"/>
          <w:szCs w:val="24"/>
        </w:rPr>
        <w:t>Aalbersberg</w:t>
      </w:r>
      <w:proofErr w:type="spellEnd"/>
      <w:r w:rsidRPr="002968EE">
        <w:rPr>
          <w:rFonts w:ascii="Times New Roman" w:eastAsia="Times New Roman" w:hAnsi="Times New Roman" w:cs="Times New Roman"/>
          <w:sz w:val="24"/>
          <w:szCs w:val="24"/>
        </w:rPr>
        <w:t xml:space="preserve">, G. Appleton, M. Axton, A. </w:t>
      </w:r>
      <w:proofErr w:type="spellStart"/>
      <w:r w:rsidRPr="002968EE">
        <w:rPr>
          <w:rFonts w:ascii="Times New Roman" w:eastAsia="Times New Roman" w:hAnsi="Times New Roman" w:cs="Times New Roman"/>
          <w:sz w:val="24"/>
          <w:szCs w:val="24"/>
        </w:rPr>
        <w:t>Baak</w:t>
      </w:r>
      <w:proofErr w:type="spellEnd"/>
      <w:r w:rsidRPr="002968EE">
        <w:rPr>
          <w:rFonts w:ascii="Times New Roman" w:eastAsia="Times New Roman" w:hAnsi="Times New Roman" w:cs="Times New Roman"/>
          <w:sz w:val="24"/>
          <w:szCs w:val="24"/>
        </w:rPr>
        <w:t xml:space="preserve">, N. Blomberg, J.-W. </w:t>
      </w:r>
      <w:proofErr w:type="spellStart"/>
      <w:r w:rsidRPr="002968EE">
        <w:rPr>
          <w:rFonts w:ascii="Times New Roman" w:eastAsia="Times New Roman" w:hAnsi="Times New Roman" w:cs="Times New Roman"/>
          <w:sz w:val="24"/>
          <w:szCs w:val="24"/>
        </w:rPr>
        <w:t>Boiten</w:t>
      </w:r>
      <w:proofErr w:type="spellEnd"/>
      <w:r w:rsidRPr="002968EE">
        <w:rPr>
          <w:rFonts w:ascii="Times New Roman" w:eastAsia="Times New Roman" w:hAnsi="Times New Roman" w:cs="Times New Roman"/>
          <w:sz w:val="24"/>
          <w:szCs w:val="24"/>
        </w:rPr>
        <w:t xml:space="preserve">, L. B. da Silva Santos, P. E. </w:t>
      </w:r>
      <w:proofErr w:type="spellStart"/>
      <w:r w:rsidRPr="002968EE">
        <w:rPr>
          <w:rFonts w:ascii="Times New Roman" w:eastAsia="Times New Roman" w:hAnsi="Times New Roman" w:cs="Times New Roman"/>
          <w:sz w:val="24"/>
          <w:szCs w:val="24"/>
        </w:rPr>
        <w:t>Bourne</w:t>
      </w:r>
      <w:proofErr w:type="spellEnd"/>
      <w:r w:rsidRPr="002968EE">
        <w:rPr>
          <w:rFonts w:ascii="Times New Roman" w:eastAsia="Times New Roman" w:hAnsi="Times New Roman" w:cs="Times New Roman"/>
          <w:sz w:val="24"/>
          <w:szCs w:val="24"/>
        </w:rPr>
        <w:t xml:space="preserve">, J. </w:t>
      </w:r>
      <w:proofErr w:type="spellStart"/>
      <w:r w:rsidRPr="002968EE">
        <w:rPr>
          <w:rFonts w:ascii="Times New Roman" w:eastAsia="Times New Roman" w:hAnsi="Times New Roman" w:cs="Times New Roman"/>
          <w:sz w:val="24"/>
          <w:szCs w:val="24"/>
        </w:rPr>
        <w:t>Bouwman</w:t>
      </w:r>
      <w:proofErr w:type="spellEnd"/>
      <w:r w:rsidRPr="002968EE">
        <w:rPr>
          <w:rFonts w:ascii="Times New Roman" w:eastAsia="Times New Roman" w:hAnsi="Times New Roman" w:cs="Times New Roman"/>
          <w:sz w:val="24"/>
          <w:szCs w:val="24"/>
        </w:rPr>
        <w:t xml:space="preserve">, A. J. Brookes, T. Clark, M. </w:t>
      </w:r>
      <w:proofErr w:type="spellStart"/>
      <w:r w:rsidRPr="002968EE">
        <w:rPr>
          <w:rFonts w:ascii="Times New Roman" w:eastAsia="Times New Roman" w:hAnsi="Times New Roman" w:cs="Times New Roman"/>
          <w:sz w:val="24"/>
          <w:szCs w:val="24"/>
        </w:rPr>
        <w:t>Crosas</w:t>
      </w:r>
      <w:proofErr w:type="spellEnd"/>
      <w:r w:rsidRPr="002968EE">
        <w:rPr>
          <w:rFonts w:ascii="Times New Roman" w:eastAsia="Times New Roman" w:hAnsi="Times New Roman" w:cs="Times New Roman"/>
          <w:sz w:val="24"/>
          <w:szCs w:val="24"/>
        </w:rPr>
        <w:t xml:space="preserve">, I. </w:t>
      </w:r>
      <w:proofErr w:type="spellStart"/>
      <w:r w:rsidRPr="002968EE">
        <w:rPr>
          <w:rFonts w:ascii="Times New Roman" w:eastAsia="Times New Roman" w:hAnsi="Times New Roman" w:cs="Times New Roman"/>
          <w:sz w:val="24"/>
          <w:szCs w:val="24"/>
        </w:rPr>
        <w:t>Dillo</w:t>
      </w:r>
      <w:proofErr w:type="spellEnd"/>
      <w:r w:rsidRPr="002968EE">
        <w:rPr>
          <w:rFonts w:ascii="Times New Roman" w:eastAsia="Times New Roman" w:hAnsi="Times New Roman" w:cs="Times New Roman"/>
          <w:sz w:val="24"/>
          <w:szCs w:val="24"/>
        </w:rPr>
        <w:t xml:space="preserve">, O. </w:t>
      </w:r>
      <w:proofErr w:type="spellStart"/>
      <w:r w:rsidRPr="002968EE">
        <w:rPr>
          <w:rFonts w:ascii="Times New Roman" w:eastAsia="Times New Roman" w:hAnsi="Times New Roman" w:cs="Times New Roman"/>
          <w:sz w:val="24"/>
          <w:szCs w:val="24"/>
        </w:rPr>
        <w:t>Dumon</w:t>
      </w:r>
      <w:proofErr w:type="spellEnd"/>
      <w:r w:rsidRPr="002968EE">
        <w:rPr>
          <w:rFonts w:ascii="Times New Roman" w:eastAsia="Times New Roman" w:hAnsi="Times New Roman" w:cs="Times New Roman"/>
          <w:sz w:val="24"/>
          <w:szCs w:val="24"/>
        </w:rPr>
        <w:t xml:space="preserve">, S. Edmunds, C. T. </w:t>
      </w:r>
      <w:proofErr w:type="spellStart"/>
      <w:r w:rsidRPr="002968EE">
        <w:rPr>
          <w:rFonts w:ascii="Times New Roman" w:eastAsia="Times New Roman" w:hAnsi="Times New Roman" w:cs="Times New Roman"/>
          <w:sz w:val="24"/>
          <w:szCs w:val="24"/>
        </w:rPr>
        <w:t>Evelo</w:t>
      </w:r>
      <w:proofErr w:type="spellEnd"/>
      <w:r w:rsidRPr="002968EE">
        <w:rPr>
          <w:rFonts w:ascii="Times New Roman" w:eastAsia="Times New Roman" w:hAnsi="Times New Roman" w:cs="Times New Roman"/>
          <w:sz w:val="24"/>
          <w:szCs w:val="24"/>
        </w:rPr>
        <w:t xml:space="preserve">, R. </w:t>
      </w:r>
      <w:proofErr w:type="spellStart"/>
      <w:r w:rsidRPr="002968EE">
        <w:rPr>
          <w:rFonts w:ascii="Times New Roman" w:eastAsia="Times New Roman" w:hAnsi="Times New Roman" w:cs="Times New Roman"/>
          <w:sz w:val="24"/>
          <w:szCs w:val="24"/>
        </w:rPr>
        <w:t>Finkers</w:t>
      </w:r>
      <w:proofErr w:type="spellEnd"/>
      <w:r w:rsidRPr="002968EE">
        <w:rPr>
          <w:rFonts w:ascii="Times New Roman" w:eastAsia="Times New Roman" w:hAnsi="Times New Roman" w:cs="Times New Roman"/>
          <w:sz w:val="24"/>
          <w:szCs w:val="24"/>
        </w:rPr>
        <w:t xml:space="preserve">, A. Gonzalez-Beltran, A. J. G. Gray, P. </w:t>
      </w:r>
      <w:proofErr w:type="spellStart"/>
      <w:r w:rsidRPr="002968EE">
        <w:rPr>
          <w:rFonts w:ascii="Times New Roman" w:eastAsia="Times New Roman" w:hAnsi="Times New Roman" w:cs="Times New Roman"/>
          <w:sz w:val="24"/>
          <w:szCs w:val="24"/>
        </w:rPr>
        <w:t>Groth</w:t>
      </w:r>
      <w:proofErr w:type="spellEnd"/>
      <w:r w:rsidRPr="002968EE">
        <w:rPr>
          <w:rFonts w:ascii="Times New Roman" w:eastAsia="Times New Roman" w:hAnsi="Times New Roman" w:cs="Times New Roman"/>
          <w:sz w:val="24"/>
          <w:szCs w:val="24"/>
        </w:rPr>
        <w:t xml:space="preserve">, C. Goble, J. S. </w:t>
      </w:r>
      <w:proofErr w:type="spellStart"/>
      <w:r w:rsidRPr="002968EE">
        <w:rPr>
          <w:rFonts w:ascii="Times New Roman" w:eastAsia="Times New Roman" w:hAnsi="Times New Roman" w:cs="Times New Roman"/>
          <w:sz w:val="24"/>
          <w:szCs w:val="24"/>
        </w:rPr>
        <w:t>Grethe</w:t>
      </w:r>
      <w:proofErr w:type="spellEnd"/>
      <w:r w:rsidRPr="002968EE">
        <w:rPr>
          <w:rFonts w:ascii="Times New Roman" w:eastAsia="Times New Roman" w:hAnsi="Times New Roman" w:cs="Times New Roman"/>
          <w:sz w:val="24"/>
          <w:szCs w:val="24"/>
        </w:rPr>
        <w:t xml:space="preserve">, J. </w:t>
      </w:r>
      <w:proofErr w:type="spellStart"/>
      <w:r w:rsidRPr="002968EE">
        <w:rPr>
          <w:rFonts w:ascii="Times New Roman" w:eastAsia="Times New Roman" w:hAnsi="Times New Roman" w:cs="Times New Roman"/>
          <w:sz w:val="24"/>
          <w:szCs w:val="24"/>
        </w:rPr>
        <w:t>Heringa</w:t>
      </w:r>
      <w:proofErr w:type="spellEnd"/>
      <w:r w:rsidRPr="002968EE">
        <w:rPr>
          <w:rFonts w:ascii="Times New Roman" w:eastAsia="Times New Roman" w:hAnsi="Times New Roman" w:cs="Times New Roman"/>
          <w:sz w:val="24"/>
          <w:szCs w:val="24"/>
        </w:rPr>
        <w:t xml:space="preserve">, P. A. C. ’t </w:t>
      </w:r>
      <w:proofErr w:type="spellStart"/>
      <w:r w:rsidRPr="002968EE">
        <w:rPr>
          <w:rFonts w:ascii="Times New Roman" w:eastAsia="Times New Roman" w:hAnsi="Times New Roman" w:cs="Times New Roman"/>
          <w:sz w:val="24"/>
          <w:szCs w:val="24"/>
        </w:rPr>
        <w:t>Hoen</w:t>
      </w:r>
      <w:proofErr w:type="spellEnd"/>
      <w:r w:rsidRPr="002968EE">
        <w:rPr>
          <w:rFonts w:ascii="Times New Roman" w:eastAsia="Times New Roman" w:hAnsi="Times New Roman" w:cs="Times New Roman"/>
          <w:sz w:val="24"/>
          <w:szCs w:val="24"/>
        </w:rPr>
        <w:t xml:space="preserve">, R. </w:t>
      </w:r>
      <w:proofErr w:type="spellStart"/>
      <w:r w:rsidRPr="002968EE">
        <w:rPr>
          <w:rFonts w:ascii="Times New Roman" w:eastAsia="Times New Roman" w:hAnsi="Times New Roman" w:cs="Times New Roman"/>
          <w:sz w:val="24"/>
          <w:szCs w:val="24"/>
        </w:rPr>
        <w:t>Hooft</w:t>
      </w:r>
      <w:proofErr w:type="spellEnd"/>
      <w:r w:rsidRPr="002968EE">
        <w:rPr>
          <w:rFonts w:ascii="Times New Roman" w:eastAsia="Times New Roman" w:hAnsi="Times New Roman" w:cs="Times New Roman"/>
          <w:sz w:val="24"/>
          <w:szCs w:val="24"/>
        </w:rPr>
        <w:t xml:space="preserve">, T. Kuhn, R. </w:t>
      </w:r>
      <w:proofErr w:type="spellStart"/>
      <w:r w:rsidRPr="002968EE">
        <w:rPr>
          <w:rFonts w:ascii="Times New Roman" w:eastAsia="Times New Roman" w:hAnsi="Times New Roman" w:cs="Times New Roman"/>
          <w:sz w:val="24"/>
          <w:szCs w:val="24"/>
        </w:rPr>
        <w:t>Kok</w:t>
      </w:r>
      <w:proofErr w:type="spellEnd"/>
      <w:r w:rsidRPr="002968EE">
        <w:rPr>
          <w:rFonts w:ascii="Times New Roman" w:eastAsia="Times New Roman" w:hAnsi="Times New Roman" w:cs="Times New Roman"/>
          <w:sz w:val="24"/>
          <w:szCs w:val="24"/>
        </w:rPr>
        <w:t xml:space="preserve">, J. </w:t>
      </w:r>
      <w:proofErr w:type="spellStart"/>
      <w:r w:rsidRPr="002968EE">
        <w:rPr>
          <w:rFonts w:ascii="Times New Roman" w:eastAsia="Times New Roman" w:hAnsi="Times New Roman" w:cs="Times New Roman"/>
          <w:sz w:val="24"/>
          <w:szCs w:val="24"/>
        </w:rPr>
        <w:t>Kok</w:t>
      </w:r>
      <w:proofErr w:type="spellEnd"/>
      <w:r w:rsidRPr="002968EE">
        <w:rPr>
          <w:rFonts w:ascii="Times New Roman" w:eastAsia="Times New Roman" w:hAnsi="Times New Roman" w:cs="Times New Roman"/>
          <w:sz w:val="24"/>
          <w:szCs w:val="24"/>
        </w:rPr>
        <w:t xml:space="preserve">, S. J. Lusher, M. E. Martone, A. Mons, A. L. Packer, B. Persson, P. Rocca-Serra, M. </w:t>
      </w:r>
      <w:proofErr w:type="spellStart"/>
      <w:r w:rsidRPr="002968EE">
        <w:rPr>
          <w:rFonts w:ascii="Times New Roman" w:eastAsia="Times New Roman" w:hAnsi="Times New Roman" w:cs="Times New Roman"/>
          <w:sz w:val="24"/>
          <w:szCs w:val="24"/>
        </w:rPr>
        <w:t>Roos</w:t>
      </w:r>
      <w:proofErr w:type="spellEnd"/>
      <w:r w:rsidRPr="002968EE">
        <w:rPr>
          <w:rFonts w:ascii="Times New Roman" w:eastAsia="Times New Roman" w:hAnsi="Times New Roman" w:cs="Times New Roman"/>
          <w:sz w:val="24"/>
          <w:szCs w:val="24"/>
        </w:rPr>
        <w:t xml:space="preserve">, R. van Schaik, S.-A. Sansone, E. </w:t>
      </w:r>
      <w:proofErr w:type="spellStart"/>
      <w:r w:rsidRPr="002968EE">
        <w:rPr>
          <w:rFonts w:ascii="Times New Roman" w:eastAsia="Times New Roman" w:hAnsi="Times New Roman" w:cs="Times New Roman"/>
          <w:sz w:val="24"/>
          <w:szCs w:val="24"/>
        </w:rPr>
        <w:t>Schultes</w:t>
      </w:r>
      <w:proofErr w:type="spellEnd"/>
      <w:r w:rsidRPr="002968EE">
        <w:rPr>
          <w:rFonts w:ascii="Times New Roman" w:eastAsia="Times New Roman" w:hAnsi="Times New Roman" w:cs="Times New Roman"/>
          <w:sz w:val="24"/>
          <w:szCs w:val="24"/>
        </w:rPr>
        <w:t xml:space="preserve">, T. </w:t>
      </w:r>
      <w:proofErr w:type="spellStart"/>
      <w:r w:rsidRPr="002968EE">
        <w:rPr>
          <w:rFonts w:ascii="Times New Roman" w:eastAsia="Times New Roman" w:hAnsi="Times New Roman" w:cs="Times New Roman"/>
          <w:sz w:val="24"/>
          <w:szCs w:val="24"/>
        </w:rPr>
        <w:t>Sengstag</w:t>
      </w:r>
      <w:proofErr w:type="spellEnd"/>
      <w:r w:rsidRPr="002968EE">
        <w:rPr>
          <w:rFonts w:ascii="Times New Roman" w:eastAsia="Times New Roman" w:hAnsi="Times New Roman" w:cs="Times New Roman"/>
          <w:sz w:val="24"/>
          <w:szCs w:val="24"/>
        </w:rPr>
        <w:t xml:space="preserve">, T. Slater, G. Strawn, M. A. </w:t>
      </w:r>
      <w:proofErr w:type="spellStart"/>
      <w:r w:rsidRPr="002968EE">
        <w:rPr>
          <w:rFonts w:ascii="Times New Roman" w:eastAsia="Times New Roman" w:hAnsi="Times New Roman" w:cs="Times New Roman"/>
          <w:sz w:val="24"/>
          <w:szCs w:val="24"/>
        </w:rPr>
        <w:t>Swertz</w:t>
      </w:r>
      <w:proofErr w:type="spellEnd"/>
      <w:r w:rsidRPr="002968EE">
        <w:rPr>
          <w:rFonts w:ascii="Times New Roman" w:eastAsia="Times New Roman" w:hAnsi="Times New Roman" w:cs="Times New Roman"/>
          <w:sz w:val="24"/>
          <w:szCs w:val="24"/>
        </w:rPr>
        <w:t xml:space="preserve">, M. Thompson, J. van der Lei, E. van </w:t>
      </w:r>
      <w:proofErr w:type="spellStart"/>
      <w:r w:rsidRPr="002968EE">
        <w:rPr>
          <w:rFonts w:ascii="Times New Roman" w:eastAsia="Times New Roman" w:hAnsi="Times New Roman" w:cs="Times New Roman"/>
          <w:sz w:val="24"/>
          <w:szCs w:val="24"/>
        </w:rPr>
        <w:t>Mulligen</w:t>
      </w:r>
      <w:proofErr w:type="spellEnd"/>
      <w:r w:rsidRPr="002968EE">
        <w:rPr>
          <w:rFonts w:ascii="Times New Roman" w:eastAsia="Times New Roman" w:hAnsi="Times New Roman" w:cs="Times New Roman"/>
          <w:sz w:val="24"/>
          <w:szCs w:val="24"/>
        </w:rPr>
        <w:t xml:space="preserve">, J. </w:t>
      </w:r>
      <w:proofErr w:type="spellStart"/>
      <w:r w:rsidRPr="002968EE">
        <w:rPr>
          <w:rFonts w:ascii="Times New Roman" w:eastAsia="Times New Roman" w:hAnsi="Times New Roman" w:cs="Times New Roman"/>
          <w:sz w:val="24"/>
          <w:szCs w:val="24"/>
        </w:rPr>
        <w:t>Velterop</w:t>
      </w:r>
      <w:proofErr w:type="spellEnd"/>
      <w:r w:rsidRPr="002968EE">
        <w:rPr>
          <w:rFonts w:ascii="Times New Roman" w:eastAsia="Times New Roman" w:hAnsi="Times New Roman" w:cs="Times New Roman"/>
          <w:sz w:val="24"/>
          <w:szCs w:val="24"/>
        </w:rPr>
        <w:t xml:space="preserve">, A. </w:t>
      </w:r>
      <w:proofErr w:type="spellStart"/>
      <w:r w:rsidRPr="002968EE">
        <w:rPr>
          <w:rFonts w:ascii="Times New Roman" w:eastAsia="Times New Roman" w:hAnsi="Times New Roman" w:cs="Times New Roman"/>
          <w:sz w:val="24"/>
          <w:szCs w:val="24"/>
        </w:rPr>
        <w:t>Waagmeester</w:t>
      </w:r>
      <w:proofErr w:type="spellEnd"/>
      <w:r w:rsidRPr="002968EE">
        <w:rPr>
          <w:rFonts w:ascii="Times New Roman" w:eastAsia="Times New Roman" w:hAnsi="Times New Roman" w:cs="Times New Roman"/>
          <w:sz w:val="24"/>
          <w:szCs w:val="24"/>
        </w:rPr>
        <w:t xml:space="preserve">, P. </w:t>
      </w:r>
      <w:proofErr w:type="spellStart"/>
      <w:r w:rsidRPr="002968EE">
        <w:rPr>
          <w:rFonts w:ascii="Times New Roman" w:eastAsia="Times New Roman" w:hAnsi="Times New Roman" w:cs="Times New Roman"/>
          <w:sz w:val="24"/>
          <w:szCs w:val="24"/>
        </w:rPr>
        <w:t>Wittenburg</w:t>
      </w:r>
      <w:proofErr w:type="spellEnd"/>
      <w:r w:rsidRPr="002968EE">
        <w:rPr>
          <w:rFonts w:ascii="Times New Roman" w:eastAsia="Times New Roman" w:hAnsi="Times New Roman" w:cs="Times New Roman"/>
          <w:sz w:val="24"/>
          <w:szCs w:val="24"/>
        </w:rPr>
        <w:t xml:space="preserve">, K. </w:t>
      </w:r>
      <w:proofErr w:type="spellStart"/>
      <w:r w:rsidRPr="002968EE">
        <w:rPr>
          <w:rFonts w:ascii="Times New Roman" w:eastAsia="Times New Roman" w:hAnsi="Times New Roman" w:cs="Times New Roman"/>
          <w:sz w:val="24"/>
          <w:szCs w:val="24"/>
        </w:rPr>
        <w:t>Wolstencroft</w:t>
      </w:r>
      <w:proofErr w:type="spellEnd"/>
      <w:r w:rsidRPr="002968EE">
        <w:rPr>
          <w:rFonts w:ascii="Times New Roman" w:eastAsia="Times New Roman" w:hAnsi="Times New Roman" w:cs="Times New Roman"/>
          <w:sz w:val="24"/>
          <w:szCs w:val="24"/>
        </w:rPr>
        <w:t>, J. Zhao, and B. Mons. 2016. The FAIR Guiding Principles for scientific data management and stewardship. Scientific Data 3:160018.</w:t>
      </w:r>
    </w:p>
    <w:p w14:paraId="000000BD"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Zwart, J. A., O. </w:t>
      </w:r>
      <w:proofErr w:type="spellStart"/>
      <w:r w:rsidRPr="002968EE">
        <w:rPr>
          <w:rFonts w:ascii="Times New Roman" w:eastAsia="Times New Roman" w:hAnsi="Times New Roman" w:cs="Times New Roman"/>
          <w:sz w:val="24"/>
          <w:szCs w:val="24"/>
        </w:rPr>
        <w:t>Hararuk</w:t>
      </w:r>
      <w:proofErr w:type="spellEnd"/>
      <w:r w:rsidRPr="002968EE">
        <w:rPr>
          <w:rFonts w:ascii="Times New Roman" w:eastAsia="Times New Roman" w:hAnsi="Times New Roman" w:cs="Times New Roman"/>
          <w:sz w:val="24"/>
          <w:szCs w:val="24"/>
        </w:rPr>
        <w:t>, Y. T. Prairie, S. E. Jones, and C. T. Solomon. 2019. Improving estimates and forecasts of lake carbon dynamics using data assimilation. Limnology and Oceanography: Methods 17:97–111.</w:t>
      </w:r>
    </w:p>
    <w:p w14:paraId="000000BE"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rPr>
      </w:pPr>
      <w:r w:rsidRPr="002968EE">
        <w:rPr>
          <w:rFonts w:ascii="Times New Roman" w:hAnsi="Times New Roman" w:cs="Times New Roman"/>
          <w:sz w:val="24"/>
          <w:szCs w:val="24"/>
        </w:rPr>
        <w:br w:type="page"/>
      </w:r>
    </w:p>
    <w:p w14:paraId="000000BF"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 xml:space="preserve">Box 1: Proposed best practices for ecological forecasting, drawn from peer-reviewed literature: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 Harris et al. (2018), White et al. </w:t>
      </w:r>
      <w:r w:rsidRPr="002968EE">
        <w:rPr>
          <w:rFonts w:ascii="Times New Roman" w:eastAsia="Times New Roman" w:hAnsi="Times New Roman" w:cs="Times New Roman"/>
          <w:sz w:val="24"/>
          <w:szCs w:val="24"/>
        </w:rPr>
        <w:t>(2019)</w:t>
      </w:r>
      <w:r w:rsidRPr="002968EE">
        <w:rPr>
          <w:rFonts w:ascii="Times New Roman" w:eastAsia="Times New Roman" w:hAnsi="Times New Roman" w:cs="Times New Roman"/>
          <w:sz w:val="24"/>
          <w:szCs w:val="24"/>
          <w:highlight w:val="white"/>
        </w:rPr>
        <w:t xml:space="preserve">, Hobday et al. </w:t>
      </w:r>
      <w:r w:rsidRPr="002968EE">
        <w:rPr>
          <w:rFonts w:ascii="Times New Roman" w:eastAsia="Times New Roman" w:hAnsi="Times New Roman" w:cs="Times New Roman"/>
          <w:sz w:val="24"/>
          <w:szCs w:val="24"/>
        </w:rPr>
        <w:t>(2019)</w:t>
      </w:r>
      <w:r w:rsidRPr="002968EE">
        <w:rPr>
          <w:rFonts w:ascii="Times New Roman" w:eastAsia="Times New Roman" w:hAnsi="Times New Roman" w:cs="Times New Roman"/>
          <w:sz w:val="24"/>
          <w:szCs w:val="24"/>
          <w:highlight w:val="white"/>
        </w:rPr>
        <w:t>, and Carey et al. (2021).</w:t>
      </w:r>
      <w:r w:rsidRPr="002968EE">
        <w:rPr>
          <w:rFonts w:ascii="Times New Roman" w:eastAsia="Times New Roman" w:hAnsi="Times New Roman" w:cs="Times New Roman"/>
          <w:sz w:val="24"/>
          <w:szCs w:val="24"/>
        </w:rPr>
        <w:t xml:space="preserve"> </w:t>
      </w:r>
      <w:r w:rsidRPr="002968EE">
        <w:rPr>
          <w:rFonts w:ascii="Times New Roman" w:eastAsia="Times New Roman" w:hAnsi="Times New Roman" w:cs="Times New Roman"/>
          <w:i/>
          <w:sz w:val="24"/>
          <w:szCs w:val="24"/>
        </w:rPr>
        <w:t>Forecast Requirements</w:t>
      </w:r>
      <w:r w:rsidRPr="002968EE">
        <w:rPr>
          <w:rFonts w:ascii="Times New Roman" w:eastAsia="Times New Roman" w:hAnsi="Times New Roman" w:cs="Times New Roman"/>
          <w:sz w:val="24"/>
          <w:szCs w:val="24"/>
        </w:rPr>
        <w:t xml:space="preserve"> include traits of forecasting systems that are essential to the development of a forecast. </w:t>
      </w:r>
      <w:r w:rsidRPr="002968EE">
        <w:rPr>
          <w:rFonts w:ascii="Times New Roman" w:eastAsia="Times New Roman" w:hAnsi="Times New Roman" w:cs="Times New Roman"/>
          <w:i/>
          <w:sz w:val="24"/>
          <w:szCs w:val="24"/>
          <w:highlight w:val="white"/>
        </w:rPr>
        <w:t>Decision Support</w:t>
      </w:r>
      <w:r w:rsidRPr="002968EE">
        <w:rPr>
          <w:rFonts w:ascii="Times New Roman" w:eastAsia="Times New Roman" w:hAnsi="Times New Roman" w:cs="Times New Roman"/>
          <w:sz w:val="24"/>
          <w:szCs w:val="24"/>
          <w:highlight w:val="white"/>
        </w:rPr>
        <w:t xml:space="preserve"> practices are those that are particularly helpful if the forecast will be applied as a decision support tool. </w:t>
      </w:r>
      <w:r w:rsidRPr="002968EE">
        <w:rPr>
          <w:rFonts w:ascii="Times New Roman" w:eastAsia="Times New Roman" w:hAnsi="Times New Roman" w:cs="Times New Roman"/>
          <w:i/>
          <w:sz w:val="24"/>
          <w:szCs w:val="24"/>
          <w:highlight w:val="white"/>
        </w:rPr>
        <w:t xml:space="preserve">Research </w:t>
      </w:r>
      <w:r w:rsidRPr="002968EE">
        <w:rPr>
          <w:rFonts w:ascii="Times New Roman" w:eastAsia="Times New Roman" w:hAnsi="Times New Roman" w:cs="Times New Roman"/>
          <w:sz w:val="24"/>
          <w:szCs w:val="24"/>
          <w:highlight w:val="white"/>
        </w:rPr>
        <w:t>practices include characteristics of a forecasting system that are particularly suited to enabling the advancement of fundamental ecological understanding across studies. Importantly, these last two tiers are not mutually exclusive: decision support practices can also be important for ecological understanding and vice versa.</w:t>
      </w:r>
    </w:p>
    <w:p w14:paraId="000000C0"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i/>
          <w:sz w:val="24"/>
          <w:szCs w:val="24"/>
          <w:highlight w:val="white"/>
        </w:rPr>
        <w:t>Forecast Requirements</w:t>
      </w:r>
    </w:p>
    <w:p w14:paraId="000000C1" w14:textId="77777777" w:rsidR="002E34FA" w:rsidRPr="002968EE" w:rsidRDefault="006727F5">
      <w:pPr>
        <w:numPr>
          <w:ilvl w:val="0"/>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Include uncertainty</w:t>
      </w:r>
    </w:p>
    <w:p w14:paraId="000000C2" w14:textId="39080EC7" w:rsidR="002E34FA" w:rsidRPr="006D481A" w:rsidRDefault="006727F5" w:rsidP="006D481A">
      <w:pPr>
        <w:numPr>
          <w:ilvl w:val="1"/>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Meaningful representations of uncertainty are important to forecast interpretation and evaluation, so much so that in many definitions uncertainty is identified as an essential component of an ecological forecast (Clark et al. 2001, Luo et al. 2011, Harris et al. 2018,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 Carey et al. 2021). </w:t>
      </w:r>
    </w:p>
    <w:p w14:paraId="000000C3" w14:textId="68195308" w:rsidR="002E34FA" w:rsidRPr="002968EE" w:rsidRDefault="006727F5">
      <w:pPr>
        <w:numPr>
          <w:ilvl w:val="0"/>
          <w:numId w:val="1"/>
        </w:numPr>
        <w:spacing w:line="480" w:lineRule="auto"/>
        <w:rPr>
          <w:rFonts w:ascii="Times New Roman" w:eastAsia="Times New Roman" w:hAnsi="Times New Roman" w:cs="Times New Roman"/>
          <w:sz w:val="24"/>
          <w:szCs w:val="24"/>
          <w:highlight w:val="white"/>
        </w:rPr>
      </w:pPr>
      <w:del w:id="339" w:author="Abby Lewis" w:date="2021-07-05T10:28:00Z">
        <w:r w:rsidRPr="002968EE" w:rsidDel="006215B4">
          <w:rPr>
            <w:rFonts w:ascii="Times New Roman" w:eastAsia="Times New Roman" w:hAnsi="Times New Roman" w:cs="Times New Roman"/>
            <w:sz w:val="24"/>
            <w:szCs w:val="24"/>
            <w:highlight w:val="white"/>
          </w:rPr>
          <w:delText>Assess and r</w:delText>
        </w:r>
      </w:del>
      <w:ins w:id="340" w:author="Abby Lewis" w:date="2021-07-05T10:28:00Z">
        <w:r w:rsidR="006215B4">
          <w:rPr>
            <w:rFonts w:ascii="Times New Roman" w:eastAsia="Times New Roman" w:hAnsi="Times New Roman" w:cs="Times New Roman"/>
            <w:sz w:val="24"/>
            <w:szCs w:val="24"/>
            <w:highlight w:val="white"/>
          </w:rPr>
          <w:t>R</w:t>
        </w:r>
      </w:ins>
      <w:r w:rsidRPr="002968EE">
        <w:rPr>
          <w:rFonts w:ascii="Times New Roman" w:eastAsia="Times New Roman" w:hAnsi="Times New Roman" w:cs="Times New Roman"/>
          <w:sz w:val="24"/>
          <w:szCs w:val="24"/>
          <w:highlight w:val="white"/>
        </w:rPr>
        <w:t xml:space="preserve">eport forecast </w:t>
      </w:r>
      <w:ins w:id="341" w:author="Abby Lewis" w:date="2021-07-05T10:28:00Z">
        <w:r w:rsidR="006215B4">
          <w:rPr>
            <w:rFonts w:ascii="Times New Roman" w:eastAsia="Times New Roman" w:hAnsi="Times New Roman" w:cs="Times New Roman"/>
            <w:sz w:val="24"/>
            <w:szCs w:val="24"/>
            <w:highlight w:val="white"/>
          </w:rPr>
          <w:t>accuracy</w:t>
        </w:r>
      </w:ins>
      <w:del w:id="342" w:author="Abby Lewis" w:date="2021-07-05T10:28:00Z">
        <w:r w:rsidRPr="002968EE" w:rsidDel="006215B4">
          <w:rPr>
            <w:rFonts w:ascii="Times New Roman" w:eastAsia="Times New Roman" w:hAnsi="Times New Roman" w:cs="Times New Roman"/>
            <w:sz w:val="24"/>
            <w:szCs w:val="24"/>
            <w:highlight w:val="white"/>
          </w:rPr>
          <w:delText>skill</w:delText>
        </w:r>
      </w:del>
    </w:p>
    <w:p w14:paraId="000000C4" w14:textId="10D95046" w:rsidR="002E34FA" w:rsidRPr="002968EE" w:rsidRDefault="006727F5">
      <w:pPr>
        <w:numPr>
          <w:ilvl w:val="1"/>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A</w:t>
      </w:r>
      <w:r w:rsidRPr="002968EE">
        <w:rPr>
          <w:rFonts w:ascii="Times New Roman" w:eastAsia="Times New Roman" w:hAnsi="Times New Roman" w:cs="Times New Roman"/>
          <w:sz w:val="24"/>
          <w:szCs w:val="24"/>
        </w:rPr>
        <w:t xml:space="preserve">ssessing and reporting forecast </w:t>
      </w:r>
      <w:del w:id="343" w:author="Abby Lewis" w:date="2021-07-05T10:37:00Z">
        <w:r w:rsidRPr="002968EE" w:rsidDel="00776F34">
          <w:rPr>
            <w:rFonts w:ascii="Times New Roman" w:eastAsia="Times New Roman" w:hAnsi="Times New Roman" w:cs="Times New Roman"/>
            <w:sz w:val="24"/>
            <w:szCs w:val="24"/>
          </w:rPr>
          <w:delText xml:space="preserve">skill </w:delText>
        </w:r>
      </w:del>
      <w:ins w:id="344" w:author="Abby Lewis" w:date="2021-07-05T10:37:00Z">
        <w:r w:rsidR="00776F34">
          <w:rPr>
            <w:rFonts w:ascii="Times New Roman" w:eastAsia="Times New Roman" w:hAnsi="Times New Roman" w:cs="Times New Roman"/>
            <w:sz w:val="24"/>
            <w:szCs w:val="24"/>
          </w:rPr>
          <w:t>accuracy</w:t>
        </w:r>
        <w:r w:rsidR="00776F34"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allows end users to understand the reliability of the forecasting system (Harris et al. 2018, Hobday et al. 2019) and provides the near-term ecological forecasting research community with increased insight into the tools and techniques needed to produce effective forecasts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et al. 2018). Furthermore, </w:t>
      </w:r>
      <w:r w:rsidRPr="002968EE">
        <w:rPr>
          <w:rFonts w:ascii="Times New Roman" w:eastAsia="Times New Roman" w:hAnsi="Times New Roman" w:cs="Times New Roman"/>
          <w:sz w:val="24"/>
          <w:szCs w:val="24"/>
          <w:highlight w:val="white"/>
        </w:rPr>
        <w:t xml:space="preserve">assessing and reporting forecast </w:t>
      </w:r>
      <w:del w:id="345" w:author="Abby Lewis" w:date="2021-07-05T10:37:00Z">
        <w:r w:rsidRPr="002968EE" w:rsidDel="00776F34">
          <w:rPr>
            <w:rFonts w:ascii="Times New Roman" w:eastAsia="Times New Roman" w:hAnsi="Times New Roman" w:cs="Times New Roman"/>
            <w:sz w:val="24"/>
            <w:szCs w:val="24"/>
            <w:highlight w:val="white"/>
          </w:rPr>
          <w:delText xml:space="preserve">skill </w:delText>
        </w:r>
      </w:del>
      <w:ins w:id="346" w:author="Abby Lewis" w:date="2021-07-05T10:37:00Z">
        <w:r w:rsidR="00776F34">
          <w:rPr>
            <w:rFonts w:ascii="Times New Roman" w:eastAsia="Times New Roman" w:hAnsi="Times New Roman" w:cs="Times New Roman"/>
            <w:sz w:val="24"/>
            <w:szCs w:val="24"/>
            <w:highlight w:val="white"/>
          </w:rPr>
          <w:t>accuracy</w:t>
        </w:r>
        <w:r w:rsidR="00776F34" w:rsidRPr="002968EE">
          <w:rPr>
            <w:rFonts w:ascii="Times New Roman" w:eastAsia="Times New Roman" w:hAnsi="Times New Roman" w:cs="Times New Roman"/>
            <w:sz w:val="24"/>
            <w:szCs w:val="24"/>
            <w:highlight w:val="white"/>
          </w:rPr>
          <w:t xml:space="preserve"> </w:t>
        </w:r>
      </w:ins>
      <w:r w:rsidRPr="002968EE">
        <w:rPr>
          <w:rFonts w:ascii="Times New Roman" w:eastAsia="Times New Roman" w:hAnsi="Times New Roman" w:cs="Times New Roman"/>
          <w:sz w:val="24"/>
          <w:szCs w:val="24"/>
        </w:rPr>
        <w:t xml:space="preserve">contributes to our understanding of ecological predictability by facilitating comparisons of </w:t>
      </w:r>
      <w:r w:rsidRPr="002968EE">
        <w:rPr>
          <w:rFonts w:ascii="Times New Roman" w:eastAsia="Times New Roman" w:hAnsi="Times New Roman" w:cs="Times New Roman"/>
          <w:sz w:val="24"/>
          <w:szCs w:val="24"/>
        </w:rPr>
        <w:lastRenderedPageBreak/>
        <w:t xml:space="preserve">forecast </w:t>
      </w:r>
      <w:del w:id="347" w:author="Abby Lewis" w:date="2021-07-05T10:38:00Z">
        <w:r w:rsidRPr="002968EE" w:rsidDel="00776F34">
          <w:rPr>
            <w:rFonts w:ascii="Times New Roman" w:eastAsia="Times New Roman" w:hAnsi="Times New Roman" w:cs="Times New Roman"/>
            <w:sz w:val="24"/>
            <w:szCs w:val="24"/>
          </w:rPr>
          <w:delText xml:space="preserve">skill </w:delText>
        </w:r>
      </w:del>
      <w:ins w:id="348" w:author="Abby Lewis" w:date="2021-07-05T10:38:00Z">
        <w:r w:rsidR="00776F34">
          <w:rPr>
            <w:rFonts w:ascii="Times New Roman" w:eastAsia="Times New Roman" w:hAnsi="Times New Roman" w:cs="Times New Roman"/>
            <w:sz w:val="24"/>
            <w:szCs w:val="24"/>
          </w:rPr>
          <w:t>accuracy</w:t>
        </w:r>
        <w:r w:rsidR="00776F34" w:rsidRPr="002968EE">
          <w:rPr>
            <w:rFonts w:ascii="Times New Roman" w:eastAsia="Times New Roman" w:hAnsi="Times New Roman" w:cs="Times New Roman"/>
            <w:sz w:val="24"/>
            <w:szCs w:val="24"/>
          </w:rPr>
          <w:t xml:space="preserve"> </w:t>
        </w:r>
      </w:ins>
      <w:r w:rsidRPr="002968EE">
        <w:rPr>
          <w:rFonts w:ascii="Times New Roman" w:eastAsia="Times New Roman" w:hAnsi="Times New Roman" w:cs="Times New Roman"/>
          <w:sz w:val="24"/>
          <w:szCs w:val="24"/>
        </w:rPr>
        <w:t>across scales and variables (</w:t>
      </w:r>
      <w:proofErr w:type="spellStart"/>
      <w:r w:rsidRPr="002968EE">
        <w:rPr>
          <w:rFonts w:ascii="Times New Roman" w:eastAsia="Times New Roman" w:hAnsi="Times New Roman" w:cs="Times New Roman"/>
          <w:sz w:val="24"/>
          <w:szCs w:val="24"/>
        </w:rPr>
        <w:t>Beckage</w:t>
      </w:r>
      <w:proofErr w:type="spellEnd"/>
      <w:r w:rsidRPr="002968EE">
        <w:rPr>
          <w:rFonts w:ascii="Times New Roman" w:eastAsia="Times New Roman" w:hAnsi="Times New Roman" w:cs="Times New Roman"/>
          <w:sz w:val="24"/>
          <w:szCs w:val="24"/>
        </w:rPr>
        <w:t xml:space="preserve"> et al. 2011, Petchey et al. 2015)</w:t>
      </w:r>
      <w:r w:rsidRPr="002968EE">
        <w:rPr>
          <w:rFonts w:ascii="Times New Roman" w:eastAsia="Times New Roman" w:hAnsi="Times New Roman" w:cs="Times New Roman"/>
          <w:sz w:val="24"/>
          <w:szCs w:val="24"/>
          <w:highlight w:val="white"/>
        </w:rPr>
        <w:t>.</w:t>
      </w:r>
    </w:p>
    <w:p w14:paraId="000000C5"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i/>
          <w:sz w:val="24"/>
          <w:szCs w:val="24"/>
          <w:highlight w:val="white"/>
        </w:rPr>
        <w:t>Decision Support</w:t>
      </w:r>
    </w:p>
    <w:p w14:paraId="000000C6" w14:textId="77777777" w:rsidR="002E34FA" w:rsidRPr="002968EE" w:rsidRDefault="006727F5">
      <w:pPr>
        <w:numPr>
          <w:ilvl w:val="0"/>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Identify an end user</w:t>
      </w:r>
    </w:p>
    <w:p w14:paraId="000000C7" w14:textId="77777777" w:rsidR="002E34FA" w:rsidRPr="002968EE" w:rsidRDefault="006727F5">
      <w:pPr>
        <w:numPr>
          <w:ilvl w:val="1"/>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One of the goals of ecological forecasting is to aid in decision-making. The first step in this process is to identify an end user and consider their needs throughout forecast development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 Hobday et al. 2019, Carey et al. 2021).</w:t>
      </w:r>
    </w:p>
    <w:p w14:paraId="000000C8" w14:textId="77777777" w:rsidR="002E34FA" w:rsidRPr="002968EE" w:rsidRDefault="006727F5">
      <w:pPr>
        <w:numPr>
          <w:ilvl w:val="0"/>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Make iterative forecasts</w:t>
      </w:r>
    </w:p>
    <w:p w14:paraId="000000C9" w14:textId="77777777" w:rsidR="002E34FA" w:rsidRPr="002968EE" w:rsidRDefault="006727F5">
      <w:pPr>
        <w:numPr>
          <w:ilvl w:val="1"/>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Iterative forecasts incorporate new data as they become available, providing updated predictions that can aid in continuous decision-making and forecast improvement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 </w:t>
      </w:r>
    </w:p>
    <w:p w14:paraId="000000CA" w14:textId="77777777" w:rsidR="002E34FA" w:rsidRPr="002968EE" w:rsidRDefault="006727F5">
      <w:pPr>
        <w:numPr>
          <w:ilvl w:val="0"/>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Automate forecasting workflows</w:t>
      </w:r>
    </w:p>
    <w:p w14:paraId="000000CB" w14:textId="77777777" w:rsidR="002E34FA" w:rsidRPr="002968EE" w:rsidRDefault="006727F5">
      <w:pPr>
        <w:numPr>
          <w:ilvl w:val="1"/>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End-to-end automation of the forecasting workflow (from data processing to forecast communication) allows for more frequent forecast outputs and more sustainable forecasting infrastructure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 White et al. 2019). This practice is particularly relevant for forecasts with horizons of days to months that are rerun often to provide updated information. </w:t>
      </w:r>
    </w:p>
    <w:p w14:paraId="000000CC" w14:textId="77777777" w:rsidR="002E34FA" w:rsidRPr="002968EE" w:rsidRDefault="006727F5">
      <w:pPr>
        <w:spacing w:line="480" w:lineRule="auto"/>
        <w:rPr>
          <w:rFonts w:ascii="Times New Roman" w:eastAsia="Times New Roman" w:hAnsi="Times New Roman" w:cs="Times New Roman"/>
          <w:i/>
          <w:sz w:val="24"/>
          <w:szCs w:val="24"/>
          <w:highlight w:val="white"/>
        </w:rPr>
      </w:pPr>
      <w:r w:rsidRPr="002968EE">
        <w:rPr>
          <w:rFonts w:ascii="Times New Roman" w:eastAsia="Times New Roman" w:hAnsi="Times New Roman" w:cs="Times New Roman"/>
          <w:i/>
          <w:sz w:val="24"/>
          <w:szCs w:val="24"/>
          <w:highlight w:val="white"/>
        </w:rPr>
        <w:t xml:space="preserve">Research </w:t>
      </w:r>
    </w:p>
    <w:p w14:paraId="000000CD" w14:textId="77777777" w:rsidR="002E34FA" w:rsidRPr="002968EE" w:rsidRDefault="006727F5">
      <w:pPr>
        <w:numPr>
          <w:ilvl w:val="0"/>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Make data available</w:t>
      </w:r>
    </w:p>
    <w:p w14:paraId="000000CE" w14:textId="77777777" w:rsidR="002E34FA" w:rsidRPr="002968EE" w:rsidRDefault="006727F5">
      <w:pPr>
        <w:numPr>
          <w:ilvl w:val="1"/>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To ensure full forecast reproducibility and </w:t>
      </w:r>
      <w:r w:rsidRPr="002968EE">
        <w:rPr>
          <w:rFonts w:ascii="Times New Roman" w:eastAsia="Times New Roman" w:hAnsi="Times New Roman" w:cs="Times New Roman"/>
          <w:sz w:val="24"/>
          <w:szCs w:val="24"/>
        </w:rPr>
        <w:t>allow future research to build off of existing forecasting workflows</w:t>
      </w:r>
      <w:r w:rsidRPr="002968EE">
        <w:rPr>
          <w:rFonts w:ascii="Times New Roman" w:eastAsia="Times New Roman" w:hAnsi="Times New Roman" w:cs="Times New Roman"/>
          <w:sz w:val="24"/>
          <w:szCs w:val="24"/>
          <w:highlight w:val="white"/>
        </w:rPr>
        <w:t xml:space="preserve">, all data and code used to create forecasts should be findable, accessible, interoperable, and reusable </w:t>
      </w:r>
      <w:r w:rsidRPr="002968EE">
        <w:rPr>
          <w:rFonts w:ascii="Times New Roman" w:eastAsia="Times New Roman" w:hAnsi="Times New Roman" w:cs="Times New Roman"/>
          <w:sz w:val="24"/>
          <w:szCs w:val="24"/>
        </w:rPr>
        <w:t xml:space="preserve">(FAIR; Wilkinson et al. 2016, Harris et al. 2018,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et al. 2018, White et al. 2019, Carey et al. 2021)</w:t>
      </w:r>
      <w:r w:rsidRPr="002968EE">
        <w:rPr>
          <w:rFonts w:ascii="Times New Roman" w:eastAsia="Times New Roman" w:hAnsi="Times New Roman" w:cs="Times New Roman"/>
          <w:sz w:val="24"/>
          <w:szCs w:val="24"/>
          <w:highlight w:val="white"/>
        </w:rPr>
        <w:t>.</w:t>
      </w:r>
    </w:p>
    <w:p w14:paraId="000000CF" w14:textId="77777777" w:rsidR="002E34FA" w:rsidRPr="002968EE" w:rsidRDefault="006727F5">
      <w:pPr>
        <w:numPr>
          <w:ilvl w:val="0"/>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Archive forecasts</w:t>
      </w:r>
    </w:p>
    <w:p w14:paraId="000000D0" w14:textId="77777777" w:rsidR="002E34FA" w:rsidRPr="002968EE" w:rsidRDefault="006727F5">
      <w:pPr>
        <w:numPr>
          <w:ilvl w:val="1"/>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Archiving forecasts as they are created provides a means of demonstrating when forecasts were made and tracking forecast improvement over time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 White et al. 2019).</w:t>
      </w:r>
    </w:p>
    <w:p w14:paraId="000000D1" w14:textId="77777777" w:rsidR="002E34FA" w:rsidRPr="002968EE" w:rsidRDefault="006727F5">
      <w:pPr>
        <w:numPr>
          <w:ilvl w:val="0"/>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Use null model comparisons</w:t>
      </w:r>
    </w:p>
    <w:p w14:paraId="000000D2" w14:textId="6EF338C7" w:rsidR="002E34FA" w:rsidRPr="002968EE" w:rsidRDefault="006727F5">
      <w:pPr>
        <w:numPr>
          <w:ilvl w:val="1"/>
          <w:numId w:val="1"/>
        </w:numPr>
        <w:spacing w:line="480" w:lineRule="auto"/>
        <w:rPr>
          <w:ins w:id="349" w:author="Abby Lewis" w:date="2021-06-20T18:20:00Z"/>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Comparing forecasts to simple, standard baselines (e.g., persistence or climatology null models) allows researchers to compare forecastability across systems (Petchey et al. 2015) and evaluate the amount of information contained in the forecasts (Harris et al. 2018,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 White et al. 2019).</w:t>
      </w:r>
    </w:p>
    <w:p w14:paraId="000000D3" w14:textId="03F82DA5" w:rsidR="002E34FA" w:rsidRPr="002968EE" w:rsidRDefault="006727F5">
      <w:pPr>
        <w:numPr>
          <w:ilvl w:val="0"/>
          <w:numId w:val="1"/>
        </w:numPr>
        <w:spacing w:line="480" w:lineRule="auto"/>
        <w:rPr>
          <w:ins w:id="350" w:author="Abby Lewis" w:date="2021-06-20T18:20:00Z"/>
          <w:rFonts w:ascii="Times New Roman" w:eastAsia="Times New Roman" w:hAnsi="Times New Roman" w:cs="Times New Roman"/>
          <w:sz w:val="24"/>
          <w:szCs w:val="24"/>
          <w:highlight w:val="white"/>
        </w:rPr>
      </w:pPr>
      <w:ins w:id="351" w:author="Abby Lewis" w:date="2021-06-20T18:20:00Z">
        <w:r w:rsidRPr="002968EE">
          <w:rPr>
            <w:rFonts w:ascii="Times New Roman" w:eastAsia="Times New Roman" w:hAnsi="Times New Roman" w:cs="Times New Roman"/>
            <w:sz w:val="24"/>
            <w:szCs w:val="24"/>
            <w:highlight w:val="white"/>
          </w:rPr>
          <w:t>Compare modeling approaches</w:t>
        </w:r>
      </w:ins>
    </w:p>
    <w:p w14:paraId="000000D4" w14:textId="2A6F3BAC" w:rsidR="002E34FA" w:rsidRPr="002968EE" w:rsidDel="003E0283" w:rsidRDefault="006727F5">
      <w:pPr>
        <w:numPr>
          <w:ilvl w:val="1"/>
          <w:numId w:val="1"/>
        </w:numPr>
        <w:spacing w:line="480" w:lineRule="auto"/>
        <w:rPr>
          <w:del w:id="352" w:author="Abby Lewis" w:date="2021-07-02T11:05:00Z"/>
          <w:rFonts w:ascii="Times New Roman" w:eastAsia="Times New Roman" w:hAnsi="Times New Roman" w:cs="Times New Roman"/>
          <w:sz w:val="24"/>
          <w:szCs w:val="24"/>
          <w:highlight w:val="white"/>
        </w:rPr>
      </w:pPr>
      <w:ins w:id="353" w:author="Abby Lewis" w:date="2021-06-20T18:20:00Z">
        <w:r w:rsidRPr="002968EE">
          <w:rPr>
            <w:rFonts w:ascii="Times New Roman" w:eastAsia="Times New Roman" w:hAnsi="Times New Roman" w:cs="Times New Roman"/>
            <w:sz w:val="24"/>
            <w:szCs w:val="24"/>
            <w:highlight w:val="white"/>
          </w:rPr>
          <w:t>Comparing multiple modeling approaches (e.g., process-based and empirical approaches, alternative drivers,</w:t>
        </w:r>
        <w:del w:id="354" w:author="Quinn Thomas" w:date="2021-06-29T12:36:00Z">
          <w:r w:rsidRPr="002968EE">
            <w:rPr>
              <w:rFonts w:ascii="Times New Roman" w:eastAsia="Times New Roman" w:hAnsi="Times New Roman" w:cs="Times New Roman"/>
              <w:sz w:val="24"/>
              <w:szCs w:val="24"/>
              <w:highlight w:val="white"/>
            </w:rPr>
            <w:delText xml:space="preserve"> </w:delText>
          </w:r>
        </w:del>
      </w:ins>
      <w:ins w:id="355" w:author="Quinn Thomas" w:date="2021-06-29T12:36:00Z">
        <w:r w:rsidRPr="002968EE">
          <w:rPr>
            <w:rFonts w:ascii="Times New Roman" w:eastAsia="Times New Roman" w:hAnsi="Times New Roman" w:cs="Times New Roman"/>
            <w:sz w:val="24"/>
            <w:szCs w:val="24"/>
            <w:highlight w:val="white"/>
          </w:rPr>
          <w:t xml:space="preserve"> alternative mathematical representations of mechanistic processes</w:t>
        </w:r>
      </w:ins>
      <w:ins w:id="356" w:author="Abby Lewis" w:date="2021-06-20T18:20:00Z">
        <w:r w:rsidRPr="002968EE">
          <w:rPr>
            <w:rFonts w:ascii="Times New Roman" w:eastAsia="Times New Roman" w:hAnsi="Times New Roman" w:cs="Times New Roman"/>
            <w:sz w:val="24"/>
            <w:szCs w:val="24"/>
            <w:highlight w:val="white"/>
          </w:rPr>
          <w:t>) can provide insight into the nature of ecological processes and develop a better understanding of the circumstances under which different modeling approaches are most effective (Harris et al. 2018, White et al. 2019).</w:t>
        </w:r>
      </w:ins>
    </w:p>
    <w:p w14:paraId="000000D5" w14:textId="0535A362" w:rsidR="002E34FA" w:rsidRPr="003E0283" w:rsidDel="003E0283" w:rsidRDefault="006727F5" w:rsidP="003E0283">
      <w:pPr>
        <w:numPr>
          <w:ilvl w:val="0"/>
          <w:numId w:val="1"/>
        </w:numPr>
        <w:spacing w:line="480" w:lineRule="auto"/>
        <w:rPr>
          <w:del w:id="357" w:author="Abby Lewis" w:date="2021-07-02T11:05:00Z"/>
          <w:rFonts w:ascii="Times New Roman" w:eastAsia="Times New Roman" w:hAnsi="Times New Roman" w:cs="Times New Roman"/>
          <w:sz w:val="24"/>
          <w:szCs w:val="24"/>
          <w:highlight w:val="white"/>
        </w:rPr>
        <w:pPrChange w:id="358" w:author="Abby Lewis" w:date="2021-07-02T11:05:00Z">
          <w:pPr>
            <w:numPr>
              <w:numId w:val="1"/>
            </w:numPr>
            <w:spacing w:line="480" w:lineRule="auto"/>
            <w:ind w:left="720" w:hanging="360"/>
          </w:pPr>
        </w:pPrChange>
      </w:pPr>
      <w:del w:id="359" w:author="Abby Lewis" w:date="2021-07-02T11:05:00Z">
        <w:r w:rsidRPr="003E0283" w:rsidDel="003E0283">
          <w:rPr>
            <w:rFonts w:ascii="Times New Roman" w:eastAsia="Times New Roman" w:hAnsi="Times New Roman" w:cs="Times New Roman"/>
            <w:sz w:val="24"/>
            <w:szCs w:val="24"/>
            <w:highlight w:val="white"/>
          </w:rPr>
          <w:delText>Partition uncertainty</w:delText>
        </w:r>
      </w:del>
    </w:p>
    <w:p w14:paraId="000000D6" w14:textId="4D2BF8B7" w:rsidR="002E34FA" w:rsidRPr="002968EE" w:rsidDel="003E0283" w:rsidRDefault="006727F5">
      <w:pPr>
        <w:numPr>
          <w:ilvl w:val="1"/>
          <w:numId w:val="1"/>
        </w:numPr>
        <w:spacing w:line="480" w:lineRule="auto"/>
        <w:rPr>
          <w:del w:id="360" w:author="Abby Lewis" w:date="2021-07-02T11:05:00Z"/>
          <w:rFonts w:ascii="Times New Roman" w:eastAsia="Times New Roman" w:hAnsi="Times New Roman" w:cs="Times New Roman"/>
          <w:sz w:val="24"/>
          <w:szCs w:val="24"/>
          <w:highlight w:val="white"/>
        </w:rPr>
      </w:pPr>
      <w:del w:id="361" w:author="Abby Lewis" w:date="2021-07-02T11:05:00Z">
        <w:r w:rsidRPr="002968EE" w:rsidDel="003E0283">
          <w:rPr>
            <w:rFonts w:ascii="Times New Roman" w:eastAsia="Times New Roman" w:hAnsi="Times New Roman" w:cs="Times New Roman"/>
            <w:sz w:val="24"/>
            <w:szCs w:val="24"/>
            <w:highlight w:val="white"/>
          </w:rPr>
          <w:delText xml:space="preserve">Partitioning uncertainty into its respective components (e.g., initial conditions, drivers, parameters, process) is helpful when prioritizing improvements to the forecasting system (Dietze et al. 2018, Carey et al. 2021), and it allows for the comparison of limitations to predictability across time horizons and ecosystems. </w:delText>
        </w:r>
      </w:del>
    </w:p>
    <w:p w14:paraId="000000D7" w14:textId="77777777" w:rsidR="002E34FA" w:rsidRPr="002968EE" w:rsidRDefault="006727F5" w:rsidP="003E0283">
      <w:pPr>
        <w:numPr>
          <w:ilvl w:val="1"/>
          <w:numId w:val="1"/>
        </w:numPr>
        <w:spacing w:line="480" w:lineRule="auto"/>
        <w:rPr>
          <w:rFonts w:ascii="Times New Roman" w:eastAsia="Times New Roman" w:hAnsi="Times New Roman" w:cs="Times New Roman"/>
          <w:sz w:val="24"/>
          <w:szCs w:val="24"/>
          <w:highlight w:val="white"/>
        </w:rPr>
        <w:pPrChange w:id="362" w:author="Abby Lewis" w:date="2021-07-02T11:05:00Z">
          <w:pPr>
            <w:spacing w:line="480" w:lineRule="auto"/>
          </w:pPr>
        </w:pPrChange>
      </w:pPr>
      <w:r w:rsidRPr="002968EE">
        <w:rPr>
          <w:rFonts w:ascii="Times New Roman" w:hAnsi="Times New Roman" w:cs="Times New Roman"/>
          <w:sz w:val="24"/>
          <w:szCs w:val="24"/>
        </w:rPr>
        <w:br w:type="page"/>
      </w:r>
    </w:p>
    <w:p w14:paraId="000000D8" w14:textId="6841D791"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Table 1: Logistic regression results for each proposed best practice based on n = 177 papers (one paper from 1932 was excluded from this analysis). Statistically significant p values are in bold. In addition to the nine proposed best practices, statistics are included for the use of iterative forecasting to update model parameters.</w:t>
      </w:r>
    </w:p>
    <w:tbl>
      <w:tblPr>
        <w:tblStyle w:val="2"/>
        <w:tblW w:w="7545" w:type="dxa"/>
        <w:tblInd w:w="1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590"/>
        <w:gridCol w:w="1695"/>
        <w:gridCol w:w="1110"/>
        <w:gridCol w:w="1065"/>
        <w:tblGridChange w:id="363">
          <w:tblGrid>
            <w:gridCol w:w="2085"/>
            <w:gridCol w:w="1590"/>
            <w:gridCol w:w="1695"/>
            <w:gridCol w:w="1110"/>
            <w:gridCol w:w="1065"/>
          </w:tblGrid>
        </w:tblGridChange>
      </w:tblGrid>
      <w:tr w:rsidR="002E34FA" w:rsidRPr="002968EE" w14:paraId="3138DAE1" w14:textId="77777777">
        <w:tc>
          <w:tcPr>
            <w:tcW w:w="2085" w:type="dxa"/>
            <w:tcBorders>
              <w:left w:val="nil"/>
              <w:bottom w:val="single" w:sz="24" w:space="0" w:color="000000"/>
              <w:right w:val="nil"/>
            </w:tcBorders>
            <w:shd w:val="clear" w:color="auto" w:fill="auto"/>
            <w:tcMar>
              <w:top w:w="0" w:type="dxa"/>
              <w:left w:w="0" w:type="dxa"/>
              <w:bottom w:w="0" w:type="dxa"/>
              <w:right w:w="0" w:type="dxa"/>
            </w:tcMar>
          </w:tcPr>
          <w:p w14:paraId="000000D9" w14:textId="77777777" w:rsidR="002E34FA" w:rsidRPr="002968EE" w:rsidRDefault="002E34FA">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
        </w:tc>
        <w:tc>
          <w:tcPr>
            <w:tcW w:w="1590" w:type="dxa"/>
            <w:tcBorders>
              <w:left w:val="nil"/>
              <w:bottom w:val="nil"/>
              <w:right w:val="nil"/>
            </w:tcBorders>
            <w:shd w:val="clear" w:color="auto" w:fill="auto"/>
            <w:tcMar>
              <w:top w:w="0" w:type="dxa"/>
              <w:left w:w="0" w:type="dxa"/>
              <w:bottom w:w="0" w:type="dxa"/>
              <w:right w:w="0" w:type="dxa"/>
            </w:tcMar>
          </w:tcPr>
          <w:p w14:paraId="000000DA"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Estimate</w:t>
            </w:r>
          </w:p>
        </w:tc>
        <w:tc>
          <w:tcPr>
            <w:tcW w:w="1695" w:type="dxa"/>
            <w:tcBorders>
              <w:left w:val="nil"/>
              <w:bottom w:val="nil"/>
              <w:right w:val="nil"/>
            </w:tcBorders>
            <w:shd w:val="clear" w:color="auto" w:fill="auto"/>
            <w:tcMar>
              <w:top w:w="0" w:type="dxa"/>
              <w:left w:w="0" w:type="dxa"/>
              <w:bottom w:w="0" w:type="dxa"/>
              <w:right w:w="0" w:type="dxa"/>
            </w:tcMar>
          </w:tcPr>
          <w:p w14:paraId="000000DB"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Standard error</w:t>
            </w:r>
          </w:p>
        </w:tc>
        <w:tc>
          <w:tcPr>
            <w:tcW w:w="1110" w:type="dxa"/>
            <w:tcBorders>
              <w:left w:val="nil"/>
              <w:bottom w:val="nil"/>
              <w:right w:val="nil"/>
            </w:tcBorders>
            <w:shd w:val="clear" w:color="auto" w:fill="auto"/>
            <w:tcMar>
              <w:top w:w="0" w:type="dxa"/>
              <w:left w:w="0" w:type="dxa"/>
              <w:bottom w:w="0" w:type="dxa"/>
              <w:right w:w="0" w:type="dxa"/>
            </w:tcMar>
          </w:tcPr>
          <w:p w14:paraId="000000DC"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Z value</w:t>
            </w:r>
          </w:p>
        </w:tc>
        <w:tc>
          <w:tcPr>
            <w:tcW w:w="1065" w:type="dxa"/>
            <w:tcBorders>
              <w:left w:val="nil"/>
              <w:bottom w:val="nil"/>
              <w:right w:val="nil"/>
            </w:tcBorders>
            <w:shd w:val="clear" w:color="auto" w:fill="auto"/>
            <w:tcMar>
              <w:top w:w="0" w:type="dxa"/>
              <w:left w:w="0" w:type="dxa"/>
              <w:bottom w:w="0" w:type="dxa"/>
              <w:right w:w="0" w:type="dxa"/>
            </w:tcMar>
          </w:tcPr>
          <w:p w14:paraId="000000DD"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P value</w:t>
            </w:r>
          </w:p>
        </w:tc>
      </w:tr>
      <w:tr w:rsidR="002E34FA" w:rsidRPr="002968EE" w14:paraId="6D31B437" w14:textId="77777777">
        <w:tc>
          <w:tcPr>
            <w:tcW w:w="7545" w:type="dxa"/>
            <w:gridSpan w:val="5"/>
            <w:tcBorders>
              <w:top w:val="single" w:sz="24" w:space="0" w:color="000000"/>
              <w:left w:val="nil"/>
              <w:bottom w:val="nil"/>
              <w:right w:val="nil"/>
            </w:tcBorders>
            <w:tcMar>
              <w:top w:w="0" w:type="dxa"/>
              <w:left w:w="0" w:type="dxa"/>
              <w:bottom w:w="0" w:type="dxa"/>
              <w:right w:w="0" w:type="dxa"/>
            </w:tcMar>
          </w:tcPr>
          <w:p w14:paraId="000000DE"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Include uncertainty</w:t>
            </w:r>
          </w:p>
        </w:tc>
      </w:tr>
      <w:tr w:rsidR="002E34FA" w:rsidRPr="002968EE" w14:paraId="26DB90F3" w14:textId="77777777">
        <w:tc>
          <w:tcPr>
            <w:tcW w:w="2085" w:type="dxa"/>
            <w:tcBorders>
              <w:top w:val="nil"/>
              <w:left w:val="nil"/>
              <w:bottom w:val="nil"/>
              <w:right w:val="nil"/>
            </w:tcBorders>
            <w:tcMar>
              <w:top w:w="40" w:type="dxa"/>
              <w:left w:w="100" w:type="dxa"/>
              <w:bottom w:w="40" w:type="dxa"/>
              <w:right w:w="100" w:type="dxa"/>
            </w:tcMar>
          </w:tcPr>
          <w:p w14:paraId="000000E3" w14:textId="77777777" w:rsidR="002E34FA" w:rsidRPr="002968EE" w:rsidRDefault="006727F5">
            <w:pPr>
              <w:widowControl w:val="0"/>
              <w:pBdr>
                <w:top w:val="nil"/>
                <w:left w:val="nil"/>
                <w:bottom w:val="nil"/>
                <w:right w:val="nil"/>
                <w:between w:val="nil"/>
              </w:pBdr>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590" w:type="dxa"/>
            <w:tcBorders>
              <w:top w:val="nil"/>
              <w:left w:val="nil"/>
              <w:bottom w:val="nil"/>
              <w:right w:val="nil"/>
            </w:tcBorders>
            <w:tcMar>
              <w:top w:w="40" w:type="dxa"/>
              <w:left w:w="100" w:type="dxa"/>
              <w:bottom w:w="40" w:type="dxa"/>
              <w:right w:w="100" w:type="dxa"/>
            </w:tcMar>
          </w:tcPr>
          <w:p w14:paraId="000000E4"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-7.615</w:t>
            </w:r>
          </w:p>
        </w:tc>
        <w:tc>
          <w:tcPr>
            <w:tcW w:w="1695" w:type="dxa"/>
            <w:tcBorders>
              <w:top w:val="nil"/>
              <w:left w:val="nil"/>
              <w:bottom w:val="nil"/>
              <w:right w:val="nil"/>
            </w:tcBorders>
            <w:tcMar>
              <w:top w:w="40" w:type="dxa"/>
              <w:left w:w="100" w:type="dxa"/>
              <w:bottom w:w="40" w:type="dxa"/>
              <w:right w:w="100" w:type="dxa"/>
            </w:tcMar>
          </w:tcPr>
          <w:p w14:paraId="000000E5"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35.157</w:t>
            </w:r>
          </w:p>
        </w:tc>
        <w:tc>
          <w:tcPr>
            <w:tcW w:w="1110" w:type="dxa"/>
            <w:tcBorders>
              <w:top w:val="nil"/>
              <w:left w:val="nil"/>
              <w:bottom w:val="nil"/>
              <w:right w:val="nil"/>
            </w:tcBorders>
            <w:tcMar>
              <w:top w:w="40" w:type="dxa"/>
              <w:left w:w="100" w:type="dxa"/>
              <w:bottom w:w="40" w:type="dxa"/>
              <w:right w:w="100" w:type="dxa"/>
            </w:tcMar>
          </w:tcPr>
          <w:p w14:paraId="000000E6"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-0.217</w:t>
            </w:r>
          </w:p>
        </w:tc>
        <w:tc>
          <w:tcPr>
            <w:tcW w:w="1065" w:type="dxa"/>
            <w:tcBorders>
              <w:top w:val="nil"/>
              <w:left w:val="nil"/>
              <w:bottom w:val="nil"/>
              <w:right w:val="nil"/>
            </w:tcBorders>
            <w:tcMar>
              <w:top w:w="40" w:type="dxa"/>
              <w:left w:w="100" w:type="dxa"/>
              <w:bottom w:w="40" w:type="dxa"/>
              <w:right w:w="100" w:type="dxa"/>
            </w:tcMar>
          </w:tcPr>
          <w:p w14:paraId="000000E7"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0.83</w:t>
            </w:r>
          </w:p>
        </w:tc>
      </w:tr>
      <w:tr w:rsidR="002E34FA" w:rsidRPr="002968EE" w14:paraId="50549491" w14:textId="77777777">
        <w:trPr>
          <w:trHeight w:val="255"/>
        </w:trPr>
        <w:tc>
          <w:tcPr>
            <w:tcW w:w="2085" w:type="dxa"/>
            <w:tcBorders>
              <w:top w:val="nil"/>
              <w:left w:val="nil"/>
              <w:bottom w:val="nil"/>
              <w:right w:val="nil"/>
            </w:tcBorders>
            <w:tcMar>
              <w:top w:w="40" w:type="dxa"/>
              <w:left w:w="100" w:type="dxa"/>
              <w:bottom w:w="40" w:type="dxa"/>
              <w:right w:w="100" w:type="dxa"/>
            </w:tcMar>
          </w:tcPr>
          <w:p w14:paraId="000000E8" w14:textId="77777777" w:rsidR="002E34FA" w:rsidRPr="002968EE" w:rsidRDefault="006727F5">
            <w:pPr>
              <w:widowControl w:val="0"/>
              <w:pBdr>
                <w:top w:val="nil"/>
                <w:left w:val="nil"/>
                <w:bottom w:val="nil"/>
                <w:right w:val="nil"/>
                <w:between w:val="nil"/>
              </w:pBdr>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Year</w:t>
            </w:r>
          </w:p>
        </w:tc>
        <w:tc>
          <w:tcPr>
            <w:tcW w:w="1590" w:type="dxa"/>
            <w:tcBorders>
              <w:top w:val="nil"/>
              <w:left w:val="nil"/>
              <w:bottom w:val="nil"/>
              <w:right w:val="nil"/>
            </w:tcBorders>
            <w:tcMar>
              <w:top w:w="40" w:type="dxa"/>
              <w:left w:w="100" w:type="dxa"/>
              <w:bottom w:w="40" w:type="dxa"/>
              <w:right w:w="100" w:type="dxa"/>
            </w:tcMar>
          </w:tcPr>
          <w:p w14:paraId="000000E9" w14:textId="77777777" w:rsidR="002E34FA" w:rsidRPr="002968EE" w:rsidRDefault="006727F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0.004</w:t>
            </w:r>
          </w:p>
        </w:tc>
        <w:tc>
          <w:tcPr>
            <w:tcW w:w="1695" w:type="dxa"/>
            <w:tcBorders>
              <w:top w:val="nil"/>
              <w:left w:val="nil"/>
              <w:bottom w:val="nil"/>
              <w:right w:val="nil"/>
            </w:tcBorders>
            <w:tcMar>
              <w:top w:w="40" w:type="dxa"/>
              <w:left w:w="100" w:type="dxa"/>
              <w:bottom w:w="40" w:type="dxa"/>
              <w:right w:w="100" w:type="dxa"/>
            </w:tcMar>
          </w:tcPr>
          <w:p w14:paraId="000000EA" w14:textId="77777777" w:rsidR="002E34FA" w:rsidRPr="002968EE" w:rsidRDefault="006727F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0.017</w:t>
            </w:r>
          </w:p>
        </w:tc>
        <w:tc>
          <w:tcPr>
            <w:tcW w:w="1110" w:type="dxa"/>
            <w:tcBorders>
              <w:top w:val="nil"/>
              <w:left w:val="nil"/>
              <w:bottom w:val="nil"/>
              <w:right w:val="nil"/>
            </w:tcBorders>
            <w:tcMar>
              <w:top w:w="40" w:type="dxa"/>
              <w:left w:w="100" w:type="dxa"/>
              <w:bottom w:w="40" w:type="dxa"/>
              <w:right w:w="100" w:type="dxa"/>
            </w:tcMar>
          </w:tcPr>
          <w:p w14:paraId="000000EB" w14:textId="77777777" w:rsidR="002E34FA" w:rsidRPr="002968EE" w:rsidRDefault="006727F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0.211</w:t>
            </w:r>
          </w:p>
        </w:tc>
        <w:tc>
          <w:tcPr>
            <w:tcW w:w="1065" w:type="dxa"/>
            <w:tcBorders>
              <w:top w:val="nil"/>
              <w:left w:val="nil"/>
              <w:bottom w:val="nil"/>
              <w:right w:val="nil"/>
            </w:tcBorders>
            <w:tcMar>
              <w:top w:w="40" w:type="dxa"/>
              <w:left w:w="100" w:type="dxa"/>
              <w:bottom w:w="40" w:type="dxa"/>
              <w:right w:w="100" w:type="dxa"/>
            </w:tcMar>
          </w:tcPr>
          <w:p w14:paraId="000000EC" w14:textId="77777777" w:rsidR="002E34FA" w:rsidRPr="002968EE" w:rsidRDefault="006727F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0.83</w:t>
            </w:r>
          </w:p>
        </w:tc>
      </w:tr>
      <w:tr w:rsidR="002E34FA" w:rsidRPr="002968EE" w14:paraId="57D453CB" w14:textId="77777777">
        <w:trPr>
          <w:trHeight w:val="300"/>
        </w:trPr>
        <w:tc>
          <w:tcPr>
            <w:tcW w:w="7545" w:type="dxa"/>
            <w:gridSpan w:val="5"/>
            <w:tcBorders>
              <w:top w:val="nil"/>
              <w:left w:val="nil"/>
              <w:bottom w:val="nil"/>
              <w:right w:val="nil"/>
            </w:tcBorders>
            <w:tcMar>
              <w:top w:w="0" w:type="dxa"/>
              <w:left w:w="0" w:type="dxa"/>
              <w:bottom w:w="0" w:type="dxa"/>
              <w:right w:w="0" w:type="dxa"/>
            </w:tcMar>
          </w:tcPr>
          <w:p w14:paraId="000000ED" w14:textId="75CB00CE" w:rsidR="002E34FA" w:rsidRPr="002968EE" w:rsidRDefault="006727F5">
            <w:pPr>
              <w:widowControl w:val="0"/>
              <w:spacing w:line="240" w:lineRule="auto"/>
              <w:rPr>
                <w:rFonts w:ascii="Times New Roman" w:eastAsia="Times New Roman" w:hAnsi="Times New Roman" w:cs="Times New Roman"/>
                <w:sz w:val="24"/>
                <w:szCs w:val="24"/>
                <w:highlight w:val="white"/>
              </w:rPr>
            </w:pPr>
            <w:del w:id="364" w:author="Abby Lewis" w:date="2021-07-05T10:28:00Z">
              <w:r w:rsidRPr="002968EE" w:rsidDel="006215B4">
                <w:rPr>
                  <w:rFonts w:ascii="Times New Roman" w:eastAsia="Times New Roman" w:hAnsi="Times New Roman" w:cs="Times New Roman"/>
                  <w:sz w:val="24"/>
                  <w:szCs w:val="24"/>
                  <w:highlight w:val="white"/>
                </w:rPr>
                <w:delText>Assess and r</w:delText>
              </w:r>
            </w:del>
            <w:ins w:id="365" w:author="Abby Lewis" w:date="2021-07-05T10:28:00Z">
              <w:r w:rsidR="006215B4">
                <w:rPr>
                  <w:rFonts w:ascii="Times New Roman" w:eastAsia="Times New Roman" w:hAnsi="Times New Roman" w:cs="Times New Roman"/>
                  <w:sz w:val="24"/>
                  <w:szCs w:val="24"/>
                  <w:highlight w:val="white"/>
                </w:rPr>
                <w:t>R</w:t>
              </w:r>
            </w:ins>
            <w:r w:rsidRPr="002968EE">
              <w:rPr>
                <w:rFonts w:ascii="Times New Roman" w:eastAsia="Times New Roman" w:hAnsi="Times New Roman" w:cs="Times New Roman"/>
                <w:sz w:val="24"/>
                <w:szCs w:val="24"/>
                <w:highlight w:val="white"/>
              </w:rPr>
              <w:t xml:space="preserve">eport forecast </w:t>
            </w:r>
            <w:ins w:id="366" w:author="Abby Lewis" w:date="2021-07-05T10:28:00Z">
              <w:r w:rsidR="006215B4">
                <w:rPr>
                  <w:rFonts w:ascii="Times New Roman" w:eastAsia="Times New Roman" w:hAnsi="Times New Roman" w:cs="Times New Roman"/>
                  <w:sz w:val="24"/>
                  <w:szCs w:val="24"/>
                  <w:highlight w:val="white"/>
                </w:rPr>
                <w:t>accuracy</w:t>
              </w:r>
            </w:ins>
            <w:del w:id="367" w:author="Abby Lewis" w:date="2021-07-05T10:28:00Z">
              <w:r w:rsidRPr="002968EE" w:rsidDel="006215B4">
                <w:rPr>
                  <w:rFonts w:ascii="Times New Roman" w:eastAsia="Times New Roman" w:hAnsi="Times New Roman" w:cs="Times New Roman"/>
                  <w:sz w:val="24"/>
                  <w:szCs w:val="24"/>
                  <w:highlight w:val="white"/>
                </w:rPr>
                <w:delText>skill</w:delText>
              </w:r>
            </w:del>
          </w:p>
        </w:tc>
      </w:tr>
      <w:tr w:rsidR="002E34FA" w:rsidRPr="002968EE" w14:paraId="079F79C7" w14:textId="77777777">
        <w:tc>
          <w:tcPr>
            <w:tcW w:w="2085" w:type="dxa"/>
            <w:tcBorders>
              <w:top w:val="nil"/>
              <w:left w:val="nil"/>
              <w:bottom w:val="nil"/>
              <w:right w:val="nil"/>
            </w:tcBorders>
            <w:tcMar>
              <w:top w:w="0" w:type="dxa"/>
              <w:left w:w="0" w:type="dxa"/>
              <w:bottom w:w="0" w:type="dxa"/>
              <w:right w:w="0" w:type="dxa"/>
            </w:tcMar>
          </w:tcPr>
          <w:p w14:paraId="000000F2"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000000F3"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-59.665</w:t>
            </w:r>
          </w:p>
        </w:tc>
        <w:tc>
          <w:tcPr>
            <w:tcW w:w="1695" w:type="dxa"/>
            <w:tcBorders>
              <w:top w:val="nil"/>
              <w:left w:val="nil"/>
              <w:bottom w:val="nil"/>
              <w:right w:val="nil"/>
            </w:tcBorders>
            <w:tcMar>
              <w:top w:w="0" w:type="dxa"/>
              <w:left w:w="0" w:type="dxa"/>
              <w:bottom w:w="0" w:type="dxa"/>
              <w:right w:w="0" w:type="dxa"/>
            </w:tcMar>
          </w:tcPr>
          <w:p w14:paraId="000000F4"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38.486</w:t>
            </w:r>
          </w:p>
        </w:tc>
        <w:tc>
          <w:tcPr>
            <w:tcW w:w="1110" w:type="dxa"/>
            <w:tcBorders>
              <w:top w:val="nil"/>
              <w:left w:val="nil"/>
              <w:bottom w:val="nil"/>
              <w:right w:val="nil"/>
            </w:tcBorders>
            <w:tcMar>
              <w:top w:w="0" w:type="dxa"/>
              <w:left w:w="0" w:type="dxa"/>
              <w:bottom w:w="0" w:type="dxa"/>
              <w:right w:w="0" w:type="dxa"/>
            </w:tcMar>
          </w:tcPr>
          <w:p w14:paraId="000000F5"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-1.550</w:t>
            </w:r>
          </w:p>
        </w:tc>
        <w:tc>
          <w:tcPr>
            <w:tcW w:w="1065" w:type="dxa"/>
            <w:tcBorders>
              <w:top w:val="nil"/>
              <w:left w:val="nil"/>
              <w:bottom w:val="nil"/>
              <w:right w:val="nil"/>
            </w:tcBorders>
            <w:tcMar>
              <w:top w:w="0" w:type="dxa"/>
              <w:left w:w="0" w:type="dxa"/>
              <w:bottom w:w="0" w:type="dxa"/>
              <w:right w:w="0" w:type="dxa"/>
            </w:tcMar>
          </w:tcPr>
          <w:p w14:paraId="000000F6"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0.12</w:t>
            </w:r>
          </w:p>
        </w:tc>
      </w:tr>
      <w:tr w:rsidR="002E34FA" w:rsidRPr="002968EE" w14:paraId="0C0F7168" w14:textId="77777777">
        <w:tc>
          <w:tcPr>
            <w:tcW w:w="2085" w:type="dxa"/>
            <w:tcBorders>
              <w:top w:val="nil"/>
              <w:left w:val="nil"/>
              <w:bottom w:val="nil"/>
              <w:right w:val="nil"/>
            </w:tcBorders>
            <w:tcMar>
              <w:top w:w="0" w:type="dxa"/>
              <w:left w:w="0" w:type="dxa"/>
              <w:bottom w:w="0" w:type="dxa"/>
              <w:right w:w="0" w:type="dxa"/>
            </w:tcMar>
          </w:tcPr>
          <w:p w14:paraId="000000F7"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000000F8"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0.030</w:t>
            </w:r>
          </w:p>
        </w:tc>
        <w:tc>
          <w:tcPr>
            <w:tcW w:w="1695" w:type="dxa"/>
            <w:tcBorders>
              <w:top w:val="nil"/>
              <w:left w:val="nil"/>
              <w:bottom w:val="nil"/>
              <w:right w:val="nil"/>
            </w:tcBorders>
            <w:tcMar>
              <w:top w:w="0" w:type="dxa"/>
              <w:left w:w="0" w:type="dxa"/>
              <w:bottom w:w="0" w:type="dxa"/>
              <w:right w:w="0" w:type="dxa"/>
            </w:tcMar>
          </w:tcPr>
          <w:p w14:paraId="000000F9"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0.019</w:t>
            </w:r>
          </w:p>
        </w:tc>
        <w:tc>
          <w:tcPr>
            <w:tcW w:w="1110" w:type="dxa"/>
            <w:tcBorders>
              <w:top w:val="nil"/>
              <w:left w:val="nil"/>
              <w:bottom w:val="nil"/>
              <w:right w:val="nil"/>
            </w:tcBorders>
            <w:tcMar>
              <w:top w:w="0" w:type="dxa"/>
              <w:left w:w="0" w:type="dxa"/>
              <w:bottom w:w="0" w:type="dxa"/>
              <w:right w:w="0" w:type="dxa"/>
            </w:tcMar>
          </w:tcPr>
          <w:p w14:paraId="000000FA"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1.579</w:t>
            </w:r>
          </w:p>
        </w:tc>
        <w:tc>
          <w:tcPr>
            <w:tcW w:w="1065" w:type="dxa"/>
            <w:tcBorders>
              <w:top w:val="nil"/>
              <w:left w:val="nil"/>
              <w:bottom w:val="nil"/>
              <w:right w:val="nil"/>
            </w:tcBorders>
            <w:tcMar>
              <w:top w:w="0" w:type="dxa"/>
              <w:left w:w="0" w:type="dxa"/>
              <w:bottom w:w="0" w:type="dxa"/>
              <w:right w:w="0" w:type="dxa"/>
            </w:tcMar>
          </w:tcPr>
          <w:p w14:paraId="000000FB"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0.11</w:t>
            </w:r>
          </w:p>
        </w:tc>
      </w:tr>
      <w:tr w:rsidR="002E34FA" w:rsidRPr="002968EE" w14:paraId="477E5967" w14:textId="77777777">
        <w:trPr>
          <w:trHeight w:val="300"/>
        </w:trPr>
        <w:tc>
          <w:tcPr>
            <w:tcW w:w="7545" w:type="dxa"/>
            <w:gridSpan w:val="5"/>
            <w:tcBorders>
              <w:top w:val="nil"/>
              <w:left w:val="nil"/>
              <w:bottom w:val="nil"/>
              <w:right w:val="nil"/>
            </w:tcBorders>
            <w:tcMar>
              <w:top w:w="0" w:type="dxa"/>
              <w:left w:w="0" w:type="dxa"/>
              <w:bottom w:w="0" w:type="dxa"/>
              <w:right w:w="0" w:type="dxa"/>
            </w:tcMar>
          </w:tcPr>
          <w:p w14:paraId="000000FC"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Identify an end user</w:t>
            </w:r>
          </w:p>
        </w:tc>
      </w:tr>
      <w:tr w:rsidR="002E34FA" w:rsidRPr="002968EE" w14:paraId="5538AE37" w14:textId="77777777">
        <w:tc>
          <w:tcPr>
            <w:tcW w:w="2085" w:type="dxa"/>
            <w:tcBorders>
              <w:top w:val="nil"/>
              <w:left w:val="nil"/>
              <w:bottom w:val="nil"/>
              <w:right w:val="nil"/>
            </w:tcBorders>
            <w:tcMar>
              <w:top w:w="0" w:type="dxa"/>
              <w:left w:w="0" w:type="dxa"/>
              <w:bottom w:w="0" w:type="dxa"/>
              <w:right w:w="0" w:type="dxa"/>
            </w:tcMar>
          </w:tcPr>
          <w:p w14:paraId="00000101"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00000102"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-86.809</w:t>
            </w:r>
          </w:p>
        </w:tc>
        <w:tc>
          <w:tcPr>
            <w:tcW w:w="1695" w:type="dxa"/>
            <w:tcBorders>
              <w:top w:val="nil"/>
              <w:left w:val="nil"/>
              <w:bottom w:val="nil"/>
              <w:right w:val="nil"/>
            </w:tcBorders>
            <w:tcMar>
              <w:top w:w="0" w:type="dxa"/>
              <w:left w:w="0" w:type="dxa"/>
              <w:bottom w:w="0" w:type="dxa"/>
              <w:right w:w="0" w:type="dxa"/>
            </w:tcMar>
          </w:tcPr>
          <w:p w14:paraId="00000103"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52.611</w:t>
            </w:r>
          </w:p>
        </w:tc>
        <w:tc>
          <w:tcPr>
            <w:tcW w:w="1110" w:type="dxa"/>
            <w:tcBorders>
              <w:top w:val="nil"/>
              <w:left w:val="nil"/>
              <w:bottom w:val="nil"/>
              <w:right w:val="nil"/>
            </w:tcBorders>
            <w:tcMar>
              <w:top w:w="0" w:type="dxa"/>
              <w:left w:w="0" w:type="dxa"/>
              <w:bottom w:w="0" w:type="dxa"/>
              <w:right w:w="0" w:type="dxa"/>
            </w:tcMar>
          </w:tcPr>
          <w:p w14:paraId="00000104"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-1.650</w:t>
            </w:r>
          </w:p>
        </w:tc>
        <w:tc>
          <w:tcPr>
            <w:tcW w:w="1065" w:type="dxa"/>
            <w:tcBorders>
              <w:top w:val="nil"/>
              <w:left w:val="nil"/>
              <w:bottom w:val="nil"/>
              <w:right w:val="nil"/>
            </w:tcBorders>
            <w:tcMar>
              <w:top w:w="0" w:type="dxa"/>
              <w:left w:w="0" w:type="dxa"/>
              <w:bottom w:w="0" w:type="dxa"/>
              <w:right w:w="0" w:type="dxa"/>
            </w:tcMar>
          </w:tcPr>
          <w:p w14:paraId="00000105"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0.10</w:t>
            </w:r>
          </w:p>
        </w:tc>
      </w:tr>
      <w:tr w:rsidR="002E34FA" w:rsidRPr="002968EE" w14:paraId="7A806019" w14:textId="77777777">
        <w:tc>
          <w:tcPr>
            <w:tcW w:w="2085" w:type="dxa"/>
            <w:tcBorders>
              <w:top w:val="nil"/>
              <w:left w:val="nil"/>
              <w:bottom w:val="nil"/>
              <w:right w:val="nil"/>
            </w:tcBorders>
            <w:tcMar>
              <w:top w:w="0" w:type="dxa"/>
              <w:left w:w="0" w:type="dxa"/>
              <w:bottom w:w="0" w:type="dxa"/>
              <w:right w:w="0" w:type="dxa"/>
            </w:tcMar>
          </w:tcPr>
          <w:p w14:paraId="00000106"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00000107"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0.042</w:t>
            </w:r>
          </w:p>
        </w:tc>
        <w:tc>
          <w:tcPr>
            <w:tcW w:w="1695" w:type="dxa"/>
            <w:tcBorders>
              <w:top w:val="nil"/>
              <w:left w:val="nil"/>
              <w:bottom w:val="nil"/>
              <w:right w:val="nil"/>
            </w:tcBorders>
            <w:tcMar>
              <w:top w:w="0" w:type="dxa"/>
              <w:left w:w="0" w:type="dxa"/>
              <w:bottom w:w="0" w:type="dxa"/>
              <w:right w:w="0" w:type="dxa"/>
            </w:tcMar>
          </w:tcPr>
          <w:p w14:paraId="00000108"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0.026</w:t>
            </w:r>
          </w:p>
        </w:tc>
        <w:tc>
          <w:tcPr>
            <w:tcW w:w="1110" w:type="dxa"/>
            <w:tcBorders>
              <w:top w:val="nil"/>
              <w:left w:val="nil"/>
              <w:bottom w:val="nil"/>
              <w:right w:val="nil"/>
            </w:tcBorders>
            <w:tcMar>
              <w:top w:w="0" w:type="dxa"/>
              <w:left w:w="0" w:type="dxa"/>
              <w:bottom w:w="0" w:type="dxa"/>
              <w:right w:w="0" w:type="dxa"/>
            </w:tcMar>
          </w:tcPr>
          <w:p w14:paraId="00000109"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1.624</w:t>
            </w:r>
          </w:p>
        </w:tc>
        <w:tc>
          <w:tcPr>
            <w:tcW w:w="1065" w:type="dxa"/>
            <w:tcBorders>
              <w:top w:val="nil"/>
              <w:left w:val="nil"/>
              <w:bottom w:val="nil"/>
              <w:right w:val="nil"/>
            </w:tcBorders>
            <w:tcMar>
              <w:top w:w="0" w:type="dxa"/>
              <w:left w:w="0" w:type="dxa"/>
              <w:bottom w:w="0" w:type="dxa"/>
              <w:right w:w="0" w:type="dxa"/>
            </w:tcMar>
          </w:tcPr>
          <w:p w14:paraId="0000010A"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0.10</w:t>
            </w:r>
          </w:p>
        </w:tc>
      </w:tr>
      <w:tr w:rsidR="002E34FA" w:rsidRPr="002968EE" w14:paraId="29F3A368" w14:textId="77777777">
        <w:trPr>
          <w:trHeight w:val="300"/>
        </w:trPr>
        <w:tc>
          <w:tcPr>
            <w:tcW w:w="7545" w:type="dxa"/>
            <w:gridSpan w:val="5"/>
            <w:tcBorders>
              <w:top w:val="nil"/>
              <w:left w:val="nil"/>
              <w:bottom w:val="nil"/>
              <w:right w:val="nil"/>
            </w:tcBorders>
            <w:tcMar>
              <w:top w:w="0" w:type="dxa"/>
              <w:left w:w="0" w:type="dxa"/>
              <w:bottom w:w="0" w:type="dxa"/>
              <w:right w:w="0" w:type="dxa"/>
            </w:tcMar>
          </w:tcPr>
          <w:p w14:paraId="0000010B"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Make iterative forecasts</w:t>
            </w:r>
          </w:p>
        </w:tc>
      </w:tr>
      <w:tr w:rsidR="002E34FA" w:rsidRPr="002968EE" w14:paraId="02D09E3B" w14:textId="77777777">
        <w:tc>
          <w:tcPr>
            <w:tcW w:w="2085" w:type="dxa"/>
            <w:tcBorders>
              <w:top w:val="nil"/>
              <w:left w:val="nil"/>
              <w:bottom w:val="nil"/>
              <w:right w:val="nil"/>
            </w:tcBorders>
            <w:tcMar>
              <w:top w:w="0" w:type="dxa"/>
              <w:left w:w="0" w:type="dxa"/>
              <w:bottom w:w="0" w:type="dxa"/>
              <w:right w:w="0" w:type="dxa"/>
            </w:tcMar>
          </w:tcPr>
          <w:p w14:paraId="00000110"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00000111"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-14.147</w:t>
            </w:r>
          </w:p>
        </w:tc>
        <w:tc>
          <w:tcPr>
            <w:tcW w:w="1695" w:type="dxa"/>
            <w:tcBorders>
              <w:top w:val="nil"/>
              <w:left w:val="nil"/>
              <w:bottom w:val="nil"/>
              <w:right w:val="nil"/>
            </w:tcBorders>
            <w:tcMar>
              <w:top w:w="0" w:type="dxa"/>
              <w:left w:w="0" w:type="dxa"/>
              <w:bottom w:w="0" w:type="dxa"/>
              <w:right w:w="0" w:type="dxa"/>
            </w:tcMar>
          </w:tcPr>
          <w:p w14:paraId="00000112"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36.152</w:t>
            </w:r>
          </w:p>
        </w:tc>
        <w:tc>
          <w:tcPr>
            <w:tcW w:w="1110" w:type="dxa"/>
            <w:tcBorders>
              <w:top w:val="nil"/>
              <w:left w:val="nil"/>
              <w:bottom w:val="nil"/>
              <w:right w:val="nil"/>
            </w:tcBorders>
            <w:tcMar>
              <w:top w:w="0" w:type="dxa"/>
              <w:left w:w="0" w:type="dxa"/>
              <w:bottom w:w="0" w:type="dxa"/>
              <w:right w:w="0" w:type="dxa"/>
            </w:tcMar>
          </w:tcPr>
          <w:p w14:paraId="00000113"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-0.391</w:t>
            </w:r>
          </w:p>
        </w:tc>
        <w:tc>
          <w:tcPr>
            <w:tcW w:w="1065" w:type="dxa"/>
            <w:tcBorders>
              <w:top w:val="nil"/>
              <w:left w:val="nil"/>
              <w:bottom w:val="nil"/>
              <w:right w:val="nil"/>
            </w:tcBorders>
            <w:tcMar>
              <w:top w:w="0" w:type="dxa"/>
              <w:left w:w="0" w:type="dxa"/>
              <w:bottom w:w="0" w:type="dxa"/>
              <w:right w:w="0" w:type="dxa"/>
            </w:tcMar>
          </w:tcPr>
          <w:p w14:paraId="00000114"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0.70</w:t>
            </w:r>
          </w:p>
        </w:tc>
      </w:tr>
      <w:tr w:rsidR="002E34FA" w:rsidRPr="002968EE" w14:paraId="185301EC" w14:textId="77777777">
        <w:tc>
          <w:tcPr>
            <w:tcW w:w="2085" w:type="dxa"/>
            <w:tcBorders>
              <w:top w:val="nil"/>
              <w:left w:val="nil"/>
              <w:bottom w:val="nil"/>
              <w:right w:val="nil"/>
            </w:tcBorders>
            <w:tcMar>
              <w:top w:w="0" w:type="dxa"/>
              <w:left w:w="0" w:type="dxa"/>
              <w:bottom w:w="0" w:type="dxa"/>
              <w:right w:w="0" w:type="dxa"/>
            </w:tcMar>
          </w:tcPr>
          <w:p w14:paraId="00000115"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00000116"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0.007</w:t>
            </w:r>
          </w:p>
        </w:tc>
        <w:tc>
          <w:tcPr>
            <w:tcW w:w="1695" w:type="dxa"/>
            <w:tcBorders>
              <w:top w:val="nil"/>
              <w:left w:val="nil"/>
              <w:bottom w:val="nil"/>
              <w:right w:val="nil"/>
            </w:tcBorders>
            <w:tcMar>
              <w:top w:w="0" w:type="dxa"/>
              <w:left w:w="0" w:type="dxa"/>
              <w:bottom w:w="0" w:type="dxa"/>
              <w:right w:w="0" w:type="dxa"/>
            </w:tcMar>
          </w:tcPr>
          <w:p w14:paraId="00000117"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0.018</w:t>
            </w:r>
          </w:p>
        </w:tc>
        <w:tc>
          <w:tcPr>
            <w:tcW w:w="1110" w:type="dxa"/>
            <w:tcBorders>
              <w:top w:val="nil"/>
              <w:left w:val="nil"/>
              <w:bottom w:val="nil"/>
              <w:right w:val="nil"/>
            </w:tcBorders>
            <w:tcMar>
              <w:top w:w="0" w:type="dxa"/>
              <w:left w:w="0" w:type="dxa"/>
              <w:bottom w:w="0" w:type="dxa"/>
              <w:right w:w="0" w:type="dxa"/>
            </w:tcMar>
          </w:tcPr>
          <w:p w14:paraId="00000118"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0.379</w:t>
            </w:r>
          </w:p>
        </w:tc>
        <w:tc>
          <w:tcPr>
            <w:tcW w:w="1065" w:type="dxa"/>
            <w:tcBorders>
              <w:top w:val="nil"/>
              <w:left w:val="nil"/>
              <w:bottom w:val="nil"/>
              <w:right w:val="nil"/>
            </w:tcBorders>
            <w:tcMar>
              <w:top w:w="0" w:type="dxa"/>
              <w:left w:w="0" w:type="dxa"/>
              <w:bottom w:w="0" w:type="dxa"/>
              <w:right w:w="0" w:type="dxa"/>
            </w:tcMar>
          </w:tcPr>
          <w:p w14:paraId="00000119"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0.71</w:t>
            </w:r>
          </w:p>
        </w:tc>
      </w:tr>
      <w:tr w:rsidR="002E34FA" w:rsidRPr="002968EE" w14:paraId="437D6EF6" w14:textId="77777777">
        <w:trPr>
          <w:trHeight w:val="220"/>
        </w:trPr>
        <w:tc>
          <w:tcPr>
            <w:tcW w:w="7545" w:type="dxa"/>
            <w:gridSpan w:val="5"/>
            <w:tcBorders>
              <w:top w:val="nil"/>
              <w:left w:val="nil"/>
              <w:bottom w:val="nil"/>
              <w:right w:val="nil"/>
            </w:tcBorders>
            <w:tcMar>
              <w:top w:w="0" w:type="dxa"/>
              <w:left w:w="0" w:type="dxa"/>
              <w:bottom w:w="0" w:type="dxa"/>
              <w:right w:w="0" w:type="dxa"/>
            </w:tcMar>
          </w:tcPr>
          <w:p w14:paraId="0000011A"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Make iterative forecasts (updating model parameters)</w:t>
            </w:r>
          </w:p>
        </w:tc>
      </w:tr>
      <w:tr w:rsidR="002E34FA" w:rsidRPr="002968EE" w14:paraId="3E16B500" w14:textId="77777777">
        <w:tc>
          <w:tcPr>
            <w:tcW w:w="2085" w:type="dxa"/>
            <w:tcBorders>
              <w:top w:val="nil"/>
              <w:left w:val="nil"/>
              <w:bottom w:val="nil"/>
              <w:right w:val="nil"/>
            </w:tcBorders>
            <w:tcMar>
              <w:top w:w="0" w:type="dxa"/>
              <w:left w:w="0" w:type="dxa"/>
              <w:bottom w:w="0" w:type="dxa"/>
              <w:right w:w="0" w:type="dxa"/>
            </w:tcMar>
          </w:tcPr>
          <w:p w14:paraId="0000011F"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00000120"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-182.741</w:t>
            </w:r>
          </w:p>
        </w:tc>
        <w:tc>
          <w:tcPr>
            <w:tcW w:w="1695" w:type="dxa"/>
            <w:tcBorders>
              <w:top w:val="nil"/>
              <w:left w:val="nil"/>
              <w:bottom w:val="nil"/>
              <w:right w:val="nil"/>
            </w:tcBorders>
            <w:tcMar>
              <w:top w:w="0" w:type="dxa"/>
              <w:left w:w="0" w:type="dxa"/>
              <w:bottom w:w="0" w:type="dxa"/>
              <w:right w:w="0" w:type="dxa"/>
            </w:tcMar>
          </w:tcPr>
          <w:p w14:paraId="00000121"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85.680</w:t>
            </w:r>
          </w:p>
        </w:tc>
        <w:tc>
          <w:tcPr>
            <w:tcW w:w="1110" w:type="dxa"/>
            <w:tcBorders>
              <w:top w:val="nil"/>
              <w:left w:val="nil"/>
              <w:bottom w:val="nil"/>
              <w:right w:val="nil"/>
            </w:tcBorders>
            <w:tcMar>
              <w:top w:w="0" w:type="dxa"/>
              <w:left w:w="0" w:type="dxa"/>
              <w:bottom w:w="0" w:type="dxa"/>
              <w:right w:w="0" w:type="dxa"/>
            </w:tcMar>
          </w:tcPr>
          <w:p w14:paraId="00000122"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-2.133</w:t>
            </w:r>
          </w:p>
        </w:tc>
        <w:tc>
          <w:tcPr>
            <w:tcW w:w="1065" w:type="dxa"/>
            <w:tcBorders>
              <w:top w:val="nil"/>
              <w:left w:val="nil"/>
              <w:bottom w:val="nil"/>
              <w:right w:val="nil"/>
            </w:tcBorders>
            <w:tcMar>
              <w:top w:w="0" w:type="dxa"/>
              <w:left w:w="0" w:type="dxa"/>
              <w:bottom w:w="0" w:type="dxa"/>
              <w:right w:w="0" w:type="dxa"/>
            </w:tcMar>
          </w:tcPr>
          <w:p w14:paraId="00000123"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0.03</w:t>
            </w:r>
          </w:p>
        </w:tc>
      </w:tr>
      <w:tr w:rsidR="002E34FA" w:rsidRPr="002968EE" w14:paraId="181E6958" w14:textId="77777777">
        <w:trPr>
          <w:trHeight w:val="180"/>
        </w:trPr>
        <w:tc>
          <w:tcPr>
            <w:tcW w:w="2085" w:type="dxa"/>
            <w:tcBorders>
              <w:top w:val="nil"/>
              <w:left w:val="nil"/>
              <w:bottom w:val="nil"/>
              <w:right w:val="nil"/>
            </w:tcBorders>
            <w:tcMar>
              <w:top w:w="0" w:type="dxa"/>
              <w:left w:w="0" w:type="dxa"/>
              <w:bottom w:w="0" w:type="dxa"/>
              <w:right w:w="0" w:type="dxa"/>
            </w:tcMar>
          </w:tcPr>
          <w:p w14:paraId="00000124"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00000125" w14:textId="77777777" w:rsidR="002E34FA" w:rsidRPr="002968EE" w:rsidRDefault="006727F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0.090</w:t>
            </w:r>
          </w:p>
        </w:tc>
        <w:tc>
          <w:tcPr>
            <w:tcW w:w="1695" w:type="dxa"/>
            <w:tcBorders>
              <w:top w:val="nil"/>
              <w:left w:val="nil"/>
              <w:bottom w:val="nil"/>
              <w:right w:val="nil"/>
            </w:tcBorders>
            <w:tcMar>
              <w:top w:w="0" w:type="dxa"/>
              <w:left w:w="0" w:type="dxa"/>
              <w:bottom w:w="0" w:type="dxa"/>
              <w:right w:w="0" w:type="dxa"/>
            </w:tcMar>
          </w:tcPr>
          <w:p w14:paraId="00000126" w14:textId="77777777" w:rsidR="002E34FA" w:rsidRPr="002968EE" w:rsidRDefault="006727F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0.043</w:t>
            </w:r>
          </w:p>
        </w:tc>
        <w:tc>
          <w:tcPr>
            <w:tcW w:w="1110" w:type="dxa"/>
            <w:tcBorders>
              <w:top w:val="nil"/>
              <w:left w:val="nil"/>
              <w:bottom w:val="nil"/>
              <w:right w:val="nil"/>
            </w:tcBorders>
            <w:tcMar>
              <w:top w:w="0" w:type="dxa"/>
              <w:left w:w="0" w:type="dxa"/>
              <w:bottom w:w="0" w:type="dxa"/>
              <w:right w:w="0" w:type="dxa"/>
            </w:tcMar>
          </w:tcPr>
          <w:p w14:paraId="00000127" w14:textId="77777777" w:rsidR="002E34FA" w:rsidRPr="002968EE" w:rsidRDefault="006727F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2.111</w:t>
            </w:r>
          </w:p>
        </w:tc>
        <w:tc>
          <w:tcPr>
            <w:tcW w:w="1065" w:type="dxa"/>
            <w:tcBorders>
              <w:top w:val="nil"/>
              <w:left w:val="nil"/>
              <w:bottom w:val="nil"/>
              <w:right w:val="nil"/>
            </w:tcBorders>
            <w:tcMar>
              <w:top w:w="0" w:type="dxa"/>
              <w:left w:w="0" w:type="dxa"/>
              <w:bottom w:w="0" w:type="dxa"/>
              <w:right w:w="0" w:type="dxa"/>
            </w:tcMar>
          </w:tcPr>
          <w:p w14:paraId="00000128" w14:textId="62D81ADC" w:rsidR="002E34FA" w:rsidRPr="002968EE" w:rsidRDefault="006727F5">
            <w:pPr>
              <w:widowControl w:val="0"/>
              <w:pBdr>
                <w:top w:val="nil"/>
                <w:left w:val="nil"/>
                <w:bottom w:val="nil"/>
                <w:right w:val="nil"/>
                <w:between w:val="nil"/>
              </w:pBdr>
              <w:spacing w:line="360" w:lineRule="auto"/>
              <w:jc w:val="center"/>
              <w:rPr>
                <w:rFonts w:ascii="Times New Roman" w:eastAsia="Times New Roman" w:hAnsi="Times New Roman" w:cs="Times New Roman"/>
                <w:b/>
                <w:sz w:val="24"/>
                <w:szCs w:val="24"/>
                <w:highlight w:val="white"/>
                <w:rPrChange w:id="368" w:author="Abby Lewis" w:date="2021-06-20T18:50:00Z">
                  <w:rPr>
                    <w:rFonts w:ascii="Times New Roman" w:eastAsia="Times New Roman" w:hAnsi="Times New Roman" w:cs="Times New Roman"/>
                    <w:sz w:val="24"/>
                    <w:szCs w:val="24"/>
                    <w:highlight w:val="white"/>
                  </w:rPr>
                </w:rPrChange>
              </w:rPr>
            </w:pPr>
            <w:r w:rsidRPr="002968EE">
              <w:rPr>
                <w:rFonts w:ascii="Times New Roman" w:eastAsia="Times New Roman" w:hAnsi="Times New Roman" w:cs="Times New Roman"/>
                <w:b/>
                <w:sz w:val="24"/>
                <w:szCs w:val="24"/>
                <w:highlight w:val="white"/>
                <w:rPrChange w:id="369" w:author="Abby Lewis" w:date="2021-06-20T18:50:00Z">
                  <w:rPr>
                    <w:rFonts w:ascii="Times New Roman" w:eastAsia="Times New Roman" w:hAnsi="Times New Roman" w:cs="Times New Roman"/>
                    <w:sz w:val="24"/>
                    <w:szCs w:val="24"/>
                    <w:highlight w:val="white"/>
                  </w:rPr>
                </w:rPrChange>
              </w:rPr>
              <w:t>0.04</w:t>
            </w:r>
          </w:p>
        </w:tc>
      </w:tr>
      <w:tr w:rsidR="002E34FA" w:rsidRPr="002968EE" w14:paraId="61BC127C" w14:textId="77777777">
        <w:trPr>
          <w:trHeight w:val="300"/>
        </w:trPr>
        <w:tc>
          <w:tcPr>
            <w:tcW w:w="7545" w:type="dxa"/>
            <w:gridSpan w:val="5"/>
            <w:tcBorders>
              <w:top w:val="nil"/>
              <w:left w:val="nil"/>
              <w:bottom w:val="nil"/>
              <w:right w:val="nil"/>
            </w:tcBorders>
            <w:tcMar>
              <w:top w:w="0" w:type="dxa"/>
              <w:left w:w="0" w:type="dxa"/>
              <w:bottom w:w="0" w:type="dxa"/>
              <w:right w:w="0" w:type="dxa"/>
            </w:tcMar>
          </w:tcPr>
          <w:p w14:paraId="00000129"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Automate forecasting workflows</w:t>
            </w:r>
          </w:p>
        </w:tc>
      </w:tr>
      <w:tr w:rsidR="002E34FA" w:rsidRPr="002968EE" w14:paraId="071DFDC3" w14:textId="77777777">
        <w:tc>
          <w:tcPr>
            <w:tcW w:w="2085" w:type="dxa"/>
            <w:tcBorders>
              <w:top w:val="nil"/>
              <w:left w:val="nil"/>
              <w:bottom w:val="nil"/>
              <w:right w:val="nil"/>
            </w:tcBorders>
            <w:tcMar>
              <w:top w:w="0" w:type="dxa"/>
              <w:left w:w="0" w:type="dxa"/>
              <w:bottom w:w="0" w:type="dxa"/>
              <w:right w:w="0" w:type="dxa"/>
            </w:tcMar>
          </w:tcPr>
          <w:p w14:paraId="0000012E"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0000012F"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-237.502</w:t>
            </w:r>
          </w:p>
        </w:tc>
        <w:tc>
          <w:tcPr>
            <w:tcW w:w="1695" w:type="dxa"/>
            <w:tcBorders>
              <w:top w:val="nil"/>
              <w:left w:val="nil"/>
              <w:bottom w:val="nil"/>
              <w:right w:val="nil"/>
            </w:tcBorders>
            <w:tcMar>
              <w:top w:w="0" w:type="dxa"/>
              <w:left w:w="0" w:type="dxa"/>
              <w:bottom w:w="0" w:type="dxa"/>
              <w:right w:w="0" w:type="dxa"/>
            </w:tcMar>
          </w:tcPr>
          <w:p w14:paraId="00000130"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100.550</w:t>
            </w:r>
          </w:p>
        </w:tc>
        <w:tc>
          <w:tcPr>
            <w:tcW w:w="1110" w:type="dxa"/>
            <w:tcBorders>
              <w:top w:val="nil"/>
              <w:left w:val="nil"/>
              <w:bottom w:val="nil"/>
              <w:right w:val="nil"/>
            </w:tcBorders>
            <w:tcMar>
              <w:top w:w="0" w:type="dxa"/>
              <w:left w:w="0" w:type="dxa"/>
              <w:bottom w:w="0" w:type="dxa"/>
              <w:right w:w="0" w:type="dxa"/>
            </w:tcMar>
          </w:tcPr>
          <w:p w14:paraId="00000131"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-2.362</w:t>
            </w:r>
          </w:p>
        </w:tc>
        <w:tc>
          <w:tcPr>
            <w:tcW w:w="1065" w:type="dxa"/>
            <w:tcBorders>
              <w:top w:val="nil"/>
              <w:left w:val="nil"/>
              <w:bottom w:val="nil"/>
              <w:right w:val="nil"/>
            </w:tcBorders>
            <w:tcMar>
              <w:top w:w="0" w:type="dxa"/>
              <w:left w:w="0" w:type="dxa"/>
              <w:bottom w:w="0" w:type="dxa"/>
              <w:right w:w="0" w:type="dxa"/>
            </w:tcMar>
          </w:tcPr>
          <w:p w14:paraId="00000132" w14:textId="77777777" w:rsidR="002E34FA" w:rsidRPr="002968EE" w:rsidRDefault="006727F5">
            <w:pPr>
              <w:widowControl w:val="0"/>
              <w:spacing w:line="240" w:lineRule="auto"/>
              <w:jc w:val="center"/>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0.02</w:t>
            </w:r>
          </w:p>
        </w:tc>
      </w:tr>
      <w:tr w:rsidR="002E34FA" w:rsidRPr="002968EE" w14:paraId="26231014" w14:textId="77777777">
        <w:tc>
          <w:tcPr>
            <w:tcW w:w="2085" w:type="dxa"/>
            <w:tcBorders>
              <w:top w:val="nil"/>
              <w:left w:val="nil"/>
              <w:bottom w:val="nil"/>
              <w:right w:val="nil"/>
            </w:tcBorders>
            <w:tcMar>
              <w:top w:w="0" w:type="dxa"/>
              <w:left w:w="0" w:type="dxa"/>
              <w:bottom w:w="0" w:type="dxa"/>
              <w:right w:w="0" w:type="dxa"/>
            </w:tcMar>
          </w:tcPr>
          <w:p w14:paraId="00000133"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00000134"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0.117</w:t>
            </w:r>
          </w:p>
        </w:tc>
        <w:tc>
          <w:tcPr>
            <w:tcW w:w="1695" w:type="dxa"/>
            <w:tcBorders>
              <w:top w:val="nil"/>
              <w:left w:val="nil"/>
              <w:bottom w:val="nil"/>
              <w:right w:val="nil"/>
            </w:tcBorders>
            <w:tcMar>
              <w:top w:w="0" w:type="dxa"/>
              <w:left w:w="0" w:type="dxa"/>
              <w:bottom w:w="0" w:type="dxa"/>
              <w:right w:w="0" w:type="dxa"/>
            </w:tcMar>
          </w:tcPr>
          <w:p w14:paraId="00000135"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0.050</w:t>
            </w:r>
          </w:p>
        </w:tc>
        <w:tc>
          <w:tcPr>
            <w:tcW w:w="1110" w:type="dxa"/>
            <w:tcBorders>
              <w:top w:val="nil"/>
              <w:left w:val="nil"/>
              <w:bottom w:val="nil"/>
              <w:right w:val="nil"/>
            </w:tcBorders>
            <w:tcMar>
              <w:top w:w="0" w:type="dxa"/>
              <w:left w:w="0" w:type="dxa"/>
              <w:bottom w:w="0" w:type="dxa"/>
              <w:right w:w="0" w:type="dxa"/>
            </w:tcMar>
          </w:tcPr>
          <w:p w14:paraId="00000136"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2.344</w:t>
            </w:r>
          </w:p>
        </w:tc>
        <w:tc>
          <w:tcPr>
            <w:tcW w:w="1065" w:type="dxa"/>
            <w:tcBorders>
              <w:top w:val="nil"/>
              <w:left w:val="nil"/>
              <w:bottom w:val="nil"/>
              <w:right w:val="nil"/>
            </w:tcBorders>
            <w:tcMar>
              <w:top w:w="0" w:type="dxa"/>
              <w:left w:w="0" w:type="dxa"/>
              <w:bottom w:w="0" w:type="dxa"/>
              <w:right w:w="0" w:type="dxa"/>
            </w:tcMar>
          </w:tcPr>
          <w:p w14:paraId="00000137" w14:textId="42BC5E07" w:rsidR="002E34FA" w:rsidRPr="002968EE" w:rsidRDefault="006727F5">
            <w:pPr>
              <w:widowControl w:val="0"/>
              <w:spacing w:line="360" w:lineRule="auto"/>
              <w:jc w:val="center"/>
              <w:rPr>
                <w:rFonts w:ascii="Times New Roman" w:eastAsia="Times New Roman" w:hAnsi="Times New Roman" w:cs="Times New Roman"/>
                <w:b/>
                <w:sz w:val="24"/>
                <w:szCs w:val="24"/>
                <w:highlight w:val="white"/>
                <w:rPrChange w:id="370" w:author="Abby Lewis" w:date="2021-06-20T18:50:00Z">
                  <w:rPr>
                    <w:rFonts w:ascii="Times New Roman" w:eastAsia="Times New Roman" w:hAnsi="Times New Roman" w:cs="Times New Roman"/>
                    <w:sz w:val="24"/>
                    <w:szCs w:val="24"/>
                    <w:highlight w:val="white"/>
                  </w:rPr>
                </w:rPrChange>
              </w:rPr>
            </w:pPr>
            <w:r w:rsidRPr="002968EE">
              <w:rPr>
                <w:rFonts w:ascii="Times New Roman" w:eastAsia="Times New Roman" w:hAnsi="Times New Roman" w:cs="Times New Roman"/>
                <w:b/>
                <w:sz w:val="24"/>
                <w:szCs w:val="24"/>
                <w:highlight w:val="white"/>
                <w:rPrChange w:id="371" w:author="Abby Lewis" w:date="2021-06-20T18:50:00Z">
                  <w:rPr>
                    <w:rFonts w:ascii="Times New Roman" w:eastAsia="Times New Roman" w:hAnsi="Times New Roman" w:cs="Times New Roman"/>
                    <w:sz w:val="24"/>
                    <w:szCs w:val="24"/>
                    <w:highlight w:val="white"/>
                  </w:rPr>
                </w:rPrChange>
              </w:rPr>
              <w:t>0.02</w:t>
            </w:r>
          </w:p>
        </w:tc>
      </w:tr>
      <w:tr w:rsidR="002E34FA" w:rsidRPr="002968EE" w14:paraId="2A2CA773" w14:textId="77777777">
        <w:trPr>
          <w:trHeight w:val="300"/>
        </w:trPr>
        <w:tc>
          <w:tcPr>
            <w:tcW w:w="7545" w:type="dxa"/>
            <w:gridSpan w:val="5"/>
            <w:tcBorders>
              <w:top w:val="nil"/>
              <w:left w:val="nil"/>
              <w:bottom w:val="nil"/>
              <w:right w:val="nil"/>
            </w:tcBorders>
            <w:tcMar>
              <w:top w:w="0" w:type="dxa"/>
              <w:left w:w="0" w:type="dxa"/>
              <w:bottom w:w="0" w:type="dxa"/>
              <w:right w:w="0" w:type="dxa"/>
            </w:tcMar>
          </w:tcPr>
          <w:p w14:paraId="00000138"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Make data available</w:t>
            </w:r>
          </w:p>
        </w:tc>
      </w:tr>
      <w:tr w:rsidR="002E34FA" w:rsidRPr="002968EE" w14:paraId="0E20A95B" w14:textId="77777777">
        <w:tc>
          <w:tcPr>
            <w:tcW w:w="2085" w:type="dxa"/>
            <w:tcBorders>
              <w:top w:val="nil"/>
              <w:left w:val="nil"/>
              <w:bottom w:val="nil"/>
              <w:right w:val="nil"/>
            </w:tcBorders>
            <w:tcMar>
              <w:top w:w="0" w:type="dxa"/>
              <w:left w:w="0" w:type="dxa"/>
              <w:bottom w:w="0" w:type="dxa"/>
              <w:right w:w="0" w:type="dxa"/>
            </w:tcMar>
          </w:tcPr>
          <w:p w14:paraId="0000013D"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0000013E"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-252.217</w:t>
            </w:r>
          </w:p>
        </w:tc>
        <w:tc>
          <w:tcPr>
            <w:tcW w:w="1695" w:type="dxa"/>
            <w:tcBorders>
              <w:top w:val="nil"/>
              <w:left w:val="nil"/>
              <w:bottom w:val="nil"/>
              <w:right w:val="nil"/>
            </w:tcBorders>
            <w:tcMar>
              <w:top w:w="0" w:type="dxa"/>
              <w:left w:w="0" w:type="dxa"/>
              <w:bottom w:w="0" w:type="dxa"/>
              <w:right w:w="0" w:type="dxa"/>
            </w:tcMar>
          </w:tcPr>
          <w:p w14:paraId="0000013F"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69.775</w:t>
            </w:r>
          </w:p>
        </w:tc>
        <w:tc>
          <w:tcPr>
            <w:tcW w:w="1110" w:type="dxa"/>
            <w:tcBorders>
              <w:top w:val="nil"/>
              <w:left w:val="nil"/>
              <w:bottom w:val="nil"/>
              <w:right w:val="nil"/>
            </w:tcBorders>
            <w:tcMar>
              <w:top w:w="0" w:type="dxa"/>
              <w:left w:w="0" w:type="dxa"/>
              <w:bottom w:w="0" w:type="dxa"/>
              <w:right w:w="0" w:type="dxa"/>
            </w:tcMar>
          </w:tcPr>
          <w:p w14:paraId="00000140"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-3.615</w:t>
            </w:r>
          </w:p>
        </w:tc>
        <w:tc>
          <w:tcPr>
            <w:tcW w:w="1065" w:type="dxa"/>
            <w:tcBorders>
              <w:top w:val="nil"/>
              <w:left w:val="nil"/>
              <w:bottom w:val="nil"/>
              <w:right w:val="nil"/>
            </w:tcBorders>
            <w:tcMar>
              <w:top w:w="0" w:type="dxa"/>
              <w:left w:w="0" w:type="dxa"/>
              <w:bottom w:w="0" w:type="dxa"/>
              <w:right w:w="0" w:type="dxa"/>
            </w:tcMar>
          </w:tcPr>
          <w:p w14:paraId="00000141" w14:textId="77777777" w:rsidR="002E34FA" w:rsidRPr="002968EE" w:rsidRDefault="006727F5">
            <w:pPr>
              <w:widowControl w:val="0"/>
              <w:spacing w:line="240" w:lineRule="auto"/>
              <w:jc w:val="center"/>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&lt;0.001</w:t>
            </w:r>
          </w:p>
        </w:tc>
      </w:tr>
      <w:tr w:rsidR="002E34FA" w:rsidRPr="002968EE" w14:paraId="387E28D4" w14:textId="77777777">
        <w:tc>
          <w:tcPr>
            <w:tcW w:w="2085" w:type="dxa"/>
            <w:tcBorders>
              <w:top w:val="nil"/>
              <w:left w:val="nil"/>
              <w:bottom w:val="nil"/>
              <w:right w:val="nil"/>
            </w:tcBorders>
            <w:tcMar>
              <w:top w:w="0" w:type="dxa"/>
              <w:left w:w="0" w:type="dxa"/>
              <w:bottom w:w="0" w:type="dxa"/>
              <w:right w:w="0" w:type="dxa"/>
            </w:tcMar>
          </w:tcPr>
          <w:p w14:paraId="00000142"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00000143"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0.125</w:t>
            </w:r>
          </w:p>
        </w:tc>
        <w:tc>
          <w:tcPr>
            <w:tcW w:w="1695" w:type="dxa"/>
            <w:tcBorders>
              <w:top w:val="nil"/>
              <w:left w:val="nil"/>
              <w:bottom w:val="nil"/>
              <w:right w:val="nil"/>
            </w:tcBorders>
            <w:tcMar>
              <w:top w:w="0" w:type="dxa"/>
              <w:left w:w="0" w:type="dxa"/>
              <w:bottom w:w="0" w:type="dxa"/>
              <w:right w:w="0" w:type="dxa"/>
            </w:tcMar>
          </w:tcPr>
          <w:p w14:paraId="00000144"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0.035</w:t>
            </w:r>
          </w:p>
        </w:tc>
        <w:tc>
          <w:tcPr>
            <w:tcW w:w="1110" w:type="dxa"/>
            <w:tcBorders>
              <w:top w:val="nil"/>
              <w:left w:val="nil"/>
              <w:bottom w:val="nil"/>
              <w:right w:val="nil"/>
            </w:tcBorders>
            <w:tcMar>
              <w:top w:w="0" w:type="dxa"/>
              <w:left w:w="0" w:type="dxa"/>
              <w:bottom w:w="0" w:type="dxa"/>
              <w:right w:w="0" w:type="dxa"/>
            </w:tcMar>
          </w:tcPr>
          <w:p w14:paraId="00000145"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3.602</w:t>
            </w:r>
          </w:p>
        </w:tc>
        <w:tc>
          <w:tcPr>
            <w:tcW w:w="1065" w:type="dxa"/>
            <w:tcBorders>
              <w:top w:val="nil"/>
              <w:left w:val="nil"/>
              <w:bottom w:val="nil"/>
              <w:right w:val="nil"/>
            </w:tcBorders>
            <w:tcMar>
              <w:top w:w="0" w:type="dxa"/>
              <w:left w:w="0" w:type="dxa"/>
              <w:bottom w:w="0" w:type="dxa"/>
              <w:right w:w="0" w:type="dxa"/>
            </w:tcMar>
          </w:tcPr>
          <w:p w14:paraId="00000146" w14:textId="64C753C7" w:rsidR="002E34FA" w:rsidRPr="002968EE" w:rsidRDefault="006727F5">
            <w:pPr>
              <w:widowControl w:val="0"/>
              <w:spacing w:line="360" w:lineRule="auto"/>
              <w:jc w:val="center"/>
              <w:rPr>
                <w:rFonts w:ascii="Times New Roman" w:eastAsia="Times New Roman" w:hAnsi="Times New Roman" w:cs="Times New Roman"/>
                <w:b/>
                <w:sz w:val="24"/>
                <w:szCs w:val="24"/>
                <w:highlight w:val="white"/>
                <w:rPrChange w:id="372" w:author="Abby Lewis" w:date="2021-06-20T18:50:00Z">
                  <w:rPr>
                    <w:rFonts w:ascii="Times New Roman" w:eastAsia="Times New Roman" w:hAnsi="Times New Roman" w:cs="Times New Roman"/>
                    <w:sz w:val="24"/>
                    <w:szCs w:val="24"/>
                    <w:highlight w:val="white"/>
                  </w:rPr>
                </w:rPrChange>
              </w:rPr>
            </w:pPr>
            <w:r w:rsidRPr="002968EE">
              <w:rPr>
                <w:rFonts w:ascii="Times New Roman" w:eastAsia="Times New Roman" w:hAnsi="Times New Roman" w:cs="Times New Roman"/>
                <w:b/>
                <w:sz w:val="24"/>
                <w:szCs w:val="24"/>
                <w:highlight w:val="white"/>
                <w:rPrChange w:id="373" w:author="Abby Lewis" w:date="2021-06-20T18:50:00Z">
                  <w:rPr>
                    <w:rFonts w:ascii="Times New Roman" w:eastAsia="Times New Roman" w:hAnsi="Times New Roman" w:cs="Times New Roman"/>
                    <w:sz w:val="24"/>
                    <w:szCs w:val="24"/>
                    <w:highlight w:val="white"/>
                  </w:rPr>
                </w:rPrChange>
              </w:rPr>
              <w:t>&lt;0.001</w:t>
            </w:r>
          </w:p>
        </w:tc>
      </w:tr>
      <w:tr w:rsidR="002E34FA" w:rsidRPr="002968EE" w14:paraId="5AF127C1" w14:textId="77777777">
        <w:trPr>
          <w:trHeight w:val="300"/>
        </w:trPr>
        <w:tc>
          <w:tcPr>
            <w:tcW w:w="7545" w:type="dxa"/>
            <w:gridSpan w:val="5"/>
            <w:tcBorders>
              <w:top w:val="nil"/>
              <w:left w:val="nil"/>
              <w:bottom w:val="nil"/>
              <w:right w:val="nil"/>
            </w:tcBorders>
            <w:tcMar>
              <w:top w:w="0" w:type="dxa"/>
              <w:left w:w="0" w:type="dxa"/>
              <w:bottom w:w="0" w:type="dxa"/>
              <w:right w:w="0" w:type="dxa"/>
            </w:tcMar>
          </w:tcPr>
          <w:p w14:paraId="00000147"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Archive forecasts</w:t>
            </w:r>
          </w:p>
        </w:tc>
      </w:tr>
      <w:tr w:rsidR="002E34FA" w:rsidRPr="002968EE" w14:paraId="708EEFAD" w14:textId="77777777">
        <w:tc>
          <w:tcPr>
            <w:tcW w:w="2085" w:type="dxa"/>
            <w:tcBorders>
              <w:top w:val="nil"/>
              <w:left w:val="nil"/>
              <w:bottom w:val="nil"/>
              <w:right w:val="nil"/>
            </w:tcBorders>
            <w:tcMar>
              <w:top w:w="0" w:type="dxa"/>
              <w:left w:w="0" w:type="dxa"/>
              <w:bottom w:w="0" w:type="dxa"/>
              <w:right w:w="0" w:type="dxa"/>
            </w:tcMar>
          </w:tcPr>
          <w:p w14:paraId="0000014C"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0000014D"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-308.891</w:t>
            </w:r>
          </w:p>
        </w:tc>
        <w:tc>
          <w:tcPr>
            <w:tcW w:w="1695" w:type="dxa"/>
            <w:tcBorders>
              <w:top w:val="nil"/>
              <w:left w:val="nil"/>
              <w:bottom w:val="nil"/>
              <w:right w:val="nil"/>
            </w:tcBorders>
            <w:tcMar>
              <w:top w:w="0" w:type="dxa"/>
              <w:left w:w="0" w:type="dxa"/>
              <w:bottom w:w="0" w:type="dxa"/>
              <w:right w:w="0" w:type="dxa"/>
            </w:tcMar>
          </w:tcPr>
          <w:p w14:paraId="0000014E"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136.546</w:t>
            </w:r>
          </w:p>
        </w:tc>
        <w:tc>
          <w:tcPr>
            <w:tcW w:w="1110" w:type="dxa"/>
            <w:tcBorders>
              <w:top w:val="nil"/>
              <w:left w:val="nil"/>
              <w:bottom w:val="nil"/>
              <w:right w:val="nil"/>
            </w:tcBorders>
            <w:tcMar>
              <w:top w:w="0" w:type="dxa"/>
              <w:left w:w="0" w:type="dxa"/>
              <w:bottom w:w="0" w:type="dxa"/>
              <w:right w:w="0" w:type="dxa"/>
            </w:tcMar>
          </w:tcPr>
          <w:p w14:paraId="0000014F"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-2.262</w:t>
            </w:r>
          </w:p>
        </w:tc>
        <w:tc>
          <w:tcPr>
            <w:tcW w:w="1065" w:type="dxa"/>
            <w:tcBorders>
              <w:top w:val="nil"/>
              <w:left w:val="nil"/>
              <w:bottom w:val="nil"/>
              <w:right w:val="nil"/>
            </w:tcBorders>
            <w:tcMar>
              <w:top w:w="0" w:type="dxa"/>
              <w:left w:w="0" w:type="dxa"/>
              <w:bottom w:w="0" w:type="dxa"/>
              <w:right w:w="0" w:type="dxa"/>
            </w:tcMar>
          </w:tcPr>
          <w:p w14:paraId="00000150" w14:textId="77777777" w:rsidR="002E34FA" w:rsidRPr="002968EE" w:rsidRDefault="006727F5">
            <w:pPr>
              <w:widowControl w:val="0"/>
              <w:spacing w:line="240" w:lineRule="auto"/>
              <w:jc w:val="center"/>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0.02</w:t>
            </w:r>
          </w:p>
        </w:tc>
      </w:tr>
      <w:tr w:rsidR="002E34FA" w:rsidRPr="002968EE" w14:paraId="78FE15AF" w14:textId="77777777">
        <w:tc>
          <w:tcPr>
            <w:tcW w:w="2085" w:type="dxa"/>
            <w:tcBorders>
              <w:top w:val="nil"/>
              <w:left w:val="nil"/>
              <w:bottom w:val="nil"/>
              <w:right w:val="nil"/>
            </w:tcBorders>
            <w:tcMar>
              <w:top w:w="0" w:type="dxa"/>
              <w:left w:w="0" w:type="dxa"/>
              <w:bottom w:w="0" w:type="dxa"/>
              <w:right w:w="0" w:type="dxa"/>
            </w:tcMar>
          </w:tcPr>
          <w:p w14:paraId="00000151"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00000152"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0.152</w:t>
            </w:r>
          </w:p>
        </w:tc>
        <w:tc>
          <w:tcPr>
            <w:tcW w:w="1695" w:type="dxa"/>
            <w:tcBorders>
              <w:top w:val="nil"/>
              <w:left w:val="nil"/>
              <w:bottom w:val="nil"/>
              <w:right w:val="nil"/>
            </w:tcBorders>
            <w:tcMar>
              <w:top w:w="0" w:type="dxa"/>
              <w:left w:w="0" w:type="dxa"/>
              <w:bottom w:w="0" w:type="dxa"/>
              <w:right w:w="0" w:type="dxa"/>
            </w:tcMar>
          </w:tcPr>
          <w:p w14:paraId="00000153"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0.068</w:t>
            </w:r>
          </w:p>
        </w:tc>
        <w:tc>
          <w:tcPr>
            <w:tcW w:w="1110" w:type="dxa"/>
            <w:tcBorders>
              <w:top w:val="nil"/>
              <w:left w:val="nil"/>
              <w:bottom w:val="nil"/>
              <w:right w:val="nil"/>
            </w:tcBorders>
            <w:tcMar>
              <w:top w:w="0" w:type="dxa"/>
              <w:left w:w="0" w:type="dxa"/>
              <w:bottom w:w="0" w:type="dxa"/>
              <w:right w:w="0" w:type="dxa"/>
            </w:tcMar>
          </w:tcPr>
          <w:p w14:paraId="00000154"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2.247</w:t>
            </w:r>
          </w:p>
        </w:tc>
        <w:tc>
          <w:tcPr>
            <w:tcW w:w="1065" w:type="dxa"/>
            <w:tcBorders>
              <w:top w:val="nil"/>
              <w:left w:val="nil"/>
              <w:bottom w:val="nil"/>
              <w:right w:val="nil"/>
            </w:tcBorders>
            <w:tcMar>
              <w:top w:w="0" w:type="dxa"/>
              <w:left w:w="0" w:type="dxa"/>
              <w:bottom w:w="0" w:type="dxa"/>
              <w:right w:w="0" w:type="dxa"/>
            </w:tcMar>
          </w:tcPr>
          <w:p w14:paraId="00000155" w14:textId="570D7266" w:rsidR="002E34FA" w:rsidRPr="002968EE" w:rsidRDefault="006727F5">
            <w:pPr>
              <w:widowControl w:val="0"/>
              <w:spacing w:line="360" w:lineRule="auto"/>
              <w:jc w:val="center"/>
              <w:rPr>
                <w:rFonts w:ascii="Times New Roman" w:eastAsia="Times New Roman" w:hAnsi="Times New Roman" w:cs="Times New Roman"/>
                <w:b/>
                <w:sz w:val="24"/>
                <w:szCs w:val="24"/>
                <w:highlight w:val="white"/>
                <w:rPrChange w:id="374" w:author="Abby Lewis" w:date="2021-06-20T18:50:00Z">
                  <w:rPr>
                    <w:rFonts w:ascii="Times New Roman" w:eastAsia="Times New Roman" w:hAnsi="Times New Roman" w:cs="Times New Roman"/>
                    <w:sz w:val="24"/>
                    <w:szCs w:val="24"/>
                    <w:highlight w:val="white"/>
                  </w:rPr>
                </w:rPrChange>
              </w:rPr>
            </w:pPr>
            <w:r w:rsidRPr="002968EE">
              <w:rPr>
                <w:rFonts w:ascii="Times New Roman" w:eastAsia="Times New Roman" w:hAnsi="Times New Roman" w:cs="Times New Roman"/>
                <w:b/>
                <w:sz w:val="24"/>
                <w:szCs w:val="24"/>
                <w:highlight w:val="white"/>
                <w:rPrChange w:id="375" w:author="Abby Lewis" w:date="2021-06-20T18:50:00Z">
                  <w:rPr>
                    <w:rFonts w:ascii="Times New Roman" w:eastAsia="Times New Roman" w:hAnsi="Times New Roman" w:cs="Times New Roman"/>
                    <w:sz w:val="24"/>
                    <w:szCs w:val="24"/>
                    <w:highlight w:val="white"/>
                  </w:rPr>
                </w:rPrChange>
              </w:rPr>
              <w:t>0.03</w:t>
            </w:r>
          </w:p>
        </w:tc>
      </w:tr>
      <w:tr w:rsidR="002E34FA" w:rsidRPr="002968EE" w14:paraId="4692E4F7" w14:textId="77777777">
        <w:trPr>
          <w:trHeight w:val="300"/>
        </w:trPr>
        <w:tc>
          <w:tcPr>
            <w:tcW w:w="7545" w:type="dxa"/>
            <w:gridSpan w:val="5"/>
            <w:tcBorders>
              <w:top w:val="nil"/>
              <w:left w:val="nil"/>
              <w:bottom w:val="nil"/>
              <w:right w:val="nil"/>
            </w:tcBorders>
            <w:tcMar>
              <w:top w:w="0" w:type="dxa"/>
              <w:left w:w="0" w:type="dxa"/>
              <w:bottom w:w="0" w:type="dxa"/>
              <w:right w:w="0" w:type="dxa"/>
            </w:tcMar>
          </w:tcPr>
          <w:p w14:paraId="00000156"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Use null model comparisons</w:t>
            </w:r>
          </w:p>
        </w:tc>
      </w:tr>
      <w:tr w:rsidR="002E34FA" w:rsidRPr="002968EE" w14:paraId="0C66C474" w14:textId="77777777">
        <w:tc>
          <w:tcPr>
            <w:tcW w:w="2085" w:type="dxa"/>
            <w:tcBorders>
              <w:top w:val="nil"/>
              <w:left w:val="nil"/>
              <w:bottom w:val="nil"/>
              <w:right w:val="nil"/>
            </w:tcBorders>
            <w:tcMar>
              <w:top w:w="0" w:type="dxa"/>
              <w:left w:w="0" w:type="dxa"/>
              <w:bottom w:w="0" w:type="dxa"/>
              <w:right w:w="0" w:type="dxa"/>
            </w:tcMar>
          </w:tcPr>
          <w:p w14:paraId="0000015B"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0000015C"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33.795</w:t>
            </w:r>
          </w:p>
        </w:tc>
        <w:tc>
          <w:tcPr>
            <w:tcW w:w="1695" w:type="dxa"/>
            <w:tcBorders>
              <w:top w:val="nil"/>
              <w:left w:val="nil"/>
              <w:bottom w:val="nil"/>
              <w:right w:val="nil"/>
            </w:tcBorders>
            <w:tcMar>
              <w:top w:w="0" w:type="dxa"/>
              <w:left w:w="0" w:type="dxa"/>
              <w:bottom w:w="0" w:type="dxa"/>
              <w:right w:w="0" w:type="dxa"/>
            </w:tcMar>
          </w:tcPr>
          <w:p w14:paraId="0000015D"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50.388</w:t>
            </w:r>
          </w:p>
        </w:tc>
        <w:tc>
          <w:tcPr>
            <w:tcW w:w="1110" w:type="dxa"/>
            <w:tcBorders>
              <w:top w:val="nil"/>
              <w:left w:val="nil"/>
              <w:bottom w:val="nil"/>
              <w:right w:val="nil"/>
            </w:tcBorders>
            <w:tcMar>
              <w:top w:w="0" w:type="dxa"/>
              <w:left w:w="0" w:type="dxa"/>
              <w:bottom w:w="0" w:type="dxa"/>
              <w:right w:w="0" w:type="dxa"/>
            </w:tcMar>
          </w:tcPr>
          <w:p w14:paraId="0000015E"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0.671</w:t>
            </w:r>
          </w:p>
        </w:tc>
        <w:tc>
          <w:tcPr>
            <w:tcW w:w="1065" w:type="dxa"/>
            <w:tcBorders>
              <w:top w:val="nil"/>
              <w:left w:val="nil"/>
              <w:bottom w:val="nil"/>
              <w:right w:val="nil"/>
            </w:tcBorders>
            <w:tcMar>
              <w:top w:w="0" w:type="dxa"/>
              <w:left w:w="0" w:type="dxa"/>
              <w:bottom w:w="0" w:type="dxa"/>
              <w:right w:w="0" w:type="dxa"/>
            </w:tcMar>
          </w:tcPr>
          <w:p w14:paraId="0000015F"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0.50</w:t>
            </w:r>
          </w:p>
        </w:tc>
      </w:tr>
      <w:tr w:rsidR="002E34FA" w:rsidRPr="002968EE" w14:paraId="5D8B5F1F" w14:textId="77777777">
        <w:tc>
          <w:tcPr>
            <w:tcW w:w="2085" w:type="dxa"/>
            <w:tcBorders>
              <w:top w:val="nil"/>
              <w:left w:val="nil"/>
              <w:bottom w:val="nil"/>
              <w:right w:val="nil"/>
            </w:tcBorders>
            <w:tcMar>
              <w:top w:w="0" w:type="dxa"/>
              <w:left w:w="0" w:type="dxa"/>
              <w:bottom w:w="0" w:type="dxa"/>
              <w:right w:w="0" w:type="dxa"/>
            </w:tcMar>
          </w:tcPr>
          <w:p w14:paraId="00000160"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00000161"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-0.018</w:t>
            </w:r>
          </w:p>
        </w:tc>
        <w:tc>
          <w:tcPr>
            <w:tcW w:w="1695" w:type="dxa"/>
            <w:tcBorders>
              <w:top w:val="nil"/>
              <w:left w:val="nil"/>
              <w:bottom w:val="nil"/>
              <w:right w:val="nil"/>
            </w:tcBorders>
            <w:tcMar>
              <w:top w:w="0" w:type="dxa"/>
              <w:left w:w="0" w:type="dxa"/>
              <w:bottom w:w="0" w:type="dxa"/>
              <w:right w:w="0" w:type="dxa"/>
            </w:tcMar>
          </w:tcPr>
          <w:p w14:paraId="00000162"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0.025</w:t>
            </w:r>
          </w:p>
        </w:tc>
        <w:tc>
          <w:tcPr>
            <w:tcW w:w="1110" w:type="dxa"/>
            <w:tcBorders>
              <w:top w:val="nil"/>
              <w:left w:val="nil"/>
              <w:bottom w:val="nil"/>
              <w:right w:val="nil"/>
            </w:tcBorders>
            <w:tcMar>
              <w:top w:w="0" w:type="dxa"/>
              <w:left w:w="0" w:type="dxa"/>
              <w:bottom w:w="0" w:type="dxa"/>
              <w:right w:w="0" w:type="dxa"/>
            </w:tcMar>
          </w:tcPr>
          <w:p w14:paraId="00000163"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-0.710</w:t>
            </w:r>
          </w:p>
        </w:tc>
        <w:tc>
          <w:tcPr>
            <w:tcW w:w="1065" w:type="dxa"/>
            <w:tcBorders>
              <w:top w:val="nil"/>
              <w:left w:val="nil"/>
              <w:bottom w:val="nil"/>
              <w:right w:val="nil"/>
            </w:tcBorders>
            <w:tcMar>
              <w:top w:w="0" w:type="dxa"/>
              <w:left w:w="0" w:type="dxa"/>
              <w:bottom w:w="0" w:type="dxa"/>
              <w:right w:w="0" w:type="dxa"/>
            </w:tcMar>
          </w:tcPr>
          <w:p w14:paraId="00000164"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0.48</w:t>
            </w:r>
          </w:p>
        </w:tc>
      </w:tr>
      <w:tr w:rsidR="002E34FA" w:rsidRPr="002968EE" w14:paraId="1368266E" w14:textId="77777777">
        <w:trPr>
          <w:ins w:id="376" w:author="Abby Lewis" w:date="2021-06-20T18:28:00Z"/>
        </w:trPr>
        <w:tc>
          <w:tcPr>
            <w:tcW w:w="7545" w:type="dxa"/>
            <w:gridSpan w:val="5"/>
            <w:tcBorders>
              <w:top w:val="nil"/>
              <w:left w:val="nil"/>
              <w:bottom w:val="nil"/>
              <w:right w:val="nil"/>
            </w:tcBorders>
            <w:shd w:val="clear" w:color="auto" w:fill="auto"/>
            <w:tcMar>
              <w:top w:w="0" w:type="dxa"/>
              <w:left w:w="0" w:type="dxa"/>
              <w:bottom w:w="0" w:type="dxa"/>
              <w:right w:w="0" w:type="dxa"/>
            </w:tcMar>
          </w:tcPr>
          <w:p w14:paraId="00000165" w14:textId="6354F68D" w:rsidR="002E34FA" w:rsidRPr="002968EE" w:rsidRDefault="006727F5" w:rsidP="003E0283">
            <w:pPr>
              <w:widowControl w:val="0"/>
              <w:spacing w:line="240" w:lineRule="auto"/>
              <w:rPr>
                <w:ins w:id="377" w:author="Abby Lewis" w:date="2021-06-20T18:28:00Z"/>
                <w:rFonts w:ascii="Times New Roman" w:eastAsia="Times New Roman" w:hAnsi="Times New Roman" w:cs="Times New Roman"/>
                <w:sz w:val="24"/>
                <w:szCs w:val="24"/>
              </w:rPr>
              <w:pPrChange w:id="378" w:author="Abby Lewis" w:date="2021-07-02T11:06:00Z">
                <w:pPr>
                  <w:widowControl w:val="0"/>
                  <w:spacing w:line="360" w:lineRule="auto"/>
                </w:pPr>
              </w:pPrChange>
            </w:pPr>
            <w:ins w:id="379" w:author="Abby Lewis" w:date="2021-06-20T18:28:00Z">
              <w:r w:rsidRPr="002968EE">
                <w:rPr>
                  <w:rFonts w:ascii="Times New Roman" w:eastAsia="Times New Roman" w:hAnsi="Times New Roman" w:cs="Times New Roman"/>
                  <w:sz w:val="24"/>
                  <w:szCs w:val="24"/>
                </w:rPr>
                <w:t>Compare modeling approaches</w:t>
              </w:r>
            </w:ins>
          </w:p>
        </w:tc>
      </w:tr>
      <w:tr w:rsidR="002E34FA" w:rsidRPr="002968EE" w14:paraId="08B0A3D6" w14:textId="77777777" w:rsidTr="003E0283">
        <w:tblPrEx>
          <w:tblW w:w="7545" w:type="dxa"/>
          <w:tblInd w:w="1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Change w:id="380" w:author="Abby Lewis" w:date="2021-07-02T11:05:00Z">
            <w:tblPrEx>
              <w:tblW w:w="7545" w:type="dxa"/>
              <w:tblInd w:w="1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
          </w:tblPrExChange>
        </w:tblPrEx>
        <w:trPr>
          <w:ins w:id="381" w:author="Abby Lewis" w:date="2021-06-20T18:28:00Z"/>
        </w:trPr>
        <w:tc>
          <w:tcPr>
            <w:tcW w:w="2085" w:type="dxa"/>
            <w:tcBorders>
              <w:top w:val="nil"/>
              <w:left w:val="nil"/>
              <w:bottom w:val="nil"/>
              <w:right w:val="nil"/>
            </w:tcBorders>
            <w:shd w:val="clear" w:color="auto" w:fill="auto"/>
            <w:tcMar>
              <w:top w:w="0" w:type="dxa"/>
              <w:left w:w="0" w:type="dxa"/>
              <w:bottom w:w="0" w:type="dxa"/>
              <w:right w:w="0" w:type="dxa"/>
            </w:tcMar>
            <w:tcPrChange w:id="382" w:author="Abby Lewis" w:date="2021-07-02T11:05:00Z">
              <w:tcPr>
                <w:tcW w:w="2085" w:type="dxa"/>
                <w:tcBorders>
                  <w:top w:val="nil"/>
                  <w:left w:val="nil"/>
                  <w:bottom w:val="nil"/>
                  <w:right w:val="nil"/>
                </w:tcBorders>
                <w:shd w:val="clear" w:color="auto" w:fill="auto"/>
                <w:tcMar>
                  <w:top w:w="0" w:type="dxa"/>
                  <w:left w:w="0" w:type="dxa"/>
                  <w:bottom w:w="0" w:type="dxa"/>
                  <w:right w:w="0" w:type="dxa"/>
                </w:tcMar>
              </w:tcPr>
            </w:tcPrChange>
          </w:tcPr>
          <w:p w14:paraId="0000016A" w14:textId="7BAF78D1" w:rsidR="002E34FA" w:rsidRPr="002968EE" w:rsidRDefault="006727F5" w:rsidP="003E0283">
            <w:pPr>
              <w:widowControl w:val="0"/>
              <w:spacing w:line="240" w:lineRule="auto"/>
              <w:ind w:left="720"/>
              <w:rPr>
                <w:ins w:id="383" w:author="Abby Lewis" w:date="2021-06-20T18:28:00Z"/>
                <w:rFonts w:ascii="Times New Roman" w:eastAsia="Times New Roman" w:hAnsi="Times New Roman" w:cs="Times New Roman"/>
                <w:sz w:val="24"/>
                <w:szCs w:val="24"/>
              </w:rPr>
            </w:pPr>
            <w:ins w:id="384" w:author="Abby Lewis" w:date="2021-06-20T18:28:00Z">
              <w:r w:rsidRPr="002968EE">
                <w:rPr>
                  <w:rFonts w:ascii="Times New Roman" w:eastAsia="Times New Roman" w:hAnsi="Times New Roman" w:cs="Times New Roman"/>
                  <w:sz w:val="24"/>
                  <w:szCs w:val="24"/>
                </w:rPr>
                <w:t>Intercept</w:t>
              </w:r>
            </w:ins>
          </w:p>
        </w:tc>
        <w:tc>
          <w:tcPr>
            <w:tcW w:w="1590" w:type="dxa"/>
            <w:tcBorders>
              <w:top w:val="nil"/>
              <w:left w:val="nil"/>
              <w:bottom w:val="nil"/>
              <w:right w:val="nil"/>
            </w:tcBorders>
            <w:shd w:val="clear" w:color="auto" w:fill="auto"/>
            <w:tcMar>
              <w:top w:w="0" w:type="dxa"/>
              <w:left w:w="0" w:type="dxa"/>
              <w:bottom w:w="0" w:type="dxa"/>
              <w:right w:w="0" w:type="dxa"/>
            </w:tcMar>
            <w:vAlign w:val="center"/>
            <w:tcPrChange w:id="385" w:author="Abby Lewis" w:date="2021-07-02T11:05:00Z">
              <w:tcPr>
                <w:tcW w:w="1590" w:type="dxa"/>
                <w:tcBorders>
                  <w:top w:val="nil"/>
                  <w:left w:val="nil"/>
                  <w:bottom w:val="nil"/>
                  <w:right w:val="nil"/>
                </w:tcBorders>
                <w:shd w:val="clear" w:color="auto" w:fill="auto"/>
                <w:tcMar>
                  <w:top w:w="0" w:type="dxa"/>
                  <w:left w:w="0" w:type="dxa"/>
                  <w:bottom w:w="0" w:type="dxa"/>
                  <w:right w:w="0" w:type="dxa"/>
                </w:tcMar>
                <w:vAlign w:val="center"/>
              </w:tcPr>
            </w:tcPrChange>
          </w:tcPr>
          <w:p w14:paraId="0000016B" w14:textId="16771AE1" w:rsidR="002E34FA" w:rsidRPr="002968EE" w:rsidRDefault="006727F5" w:rsidP="003E0283">
            <w:pPr>
              <w:widowControl w:val="0"/>
              <w:spacing w:line="240" w:lineRule="auto"/>
              <w:jc w:val="center"/>
              <w:rPr>
                <w:ins w:id="386" w:author="Abby Lewis" w:date="2021-06-20T18:28:00Z"/>
                <w:rFonts w:ascii="Times New Roman" w:eastAsia="Times New Roman" w:hAnsi="Times New Roman" w:cs="Times New Roman"/>
                <w:sz w:val="24"/>
                <w:szCs w:val="24"/>
              </w:rPr>
              <w:pPrChange w:id="387" w:author="Abby Lewis" w:date="2021-07-02T11:06:00Z">
                <w:pPr>
                  <w:widowControl w:val="0"/>
                  <w:spacing w:line="360" w:lineRule="auto"/>
                  <w:jc w:val="center"/>
                </w:pPr>
              </w:pPrChange>
            </w:pPr>
            <w:ins w:id="388" w:author="Abby Lewis" w:date="2021-06-20T18:28:00Z">
              <w:r w:rsidRPr="002968EE">
                <w:rPr>
                  <w:rFonts w:ascii="Times New Roman" w:eastAsia="Times New Roman" w:hAnsi="Times New Roman" w:cs="Times New Roman"/>
                  <w:sz w:val="24"/>
                  <w:szCs w:val="24"/>
                </w:rPr>
                <w:t>-41.332</w:t>
              </w:r>
            </w:ins>
          </w:p>
        </w:tc>
        <w:tc>
          <w:tcPr>
            <w:tcW w:w="1695" w:type="dxa"/>
            <w:tcBorders>
              <w:top w:val="nil"/>
              <w:left w:val="nil"/>
              <w:bottom w:val="nil"/>
              <w:right w:val="nil"/>
            </w:tcBorders>
            <w:shd w:val="clear" w:color="auto" w:fill="auto"/>
            <w:tcMar>
              <w:top w:w="0" w:type="dxa"/>
              <w:left w:w="0" w:type="dxa"/>
              <w:bottom w:w="0" w:type="dxa"/>
              <w:right w:w="0" w:type="dxa"/>
            </w:tcMar>
            <w:vAlign w:val="center"/>
            <w:tcPrChange w:id="389" w:author="Abby Lewis" w:date="2021-07-02T11:05:00Z">
              <w:tcPr>
                <w:tcW w:w="1695" w:type="dxa"/>
                <w:tcBorders>
                  <w:top w:val="nil"/>
                  <w:left w:val="nil"/>
                  <w:bottom w:val="nil"/>
                  <w:right w:val="nil"/>
                </w:tcBorders>
                <w:shd w:val="clear" w:color="auto" w:fill="auto"/>
                <w:tcMar>
                  <w:top w:w="0" w:type="dxa"/>
                  <w:left w:w="0" w:type="dxa"/>
                  <w:bottom w:w="0" w:type="dxa"/>
                  <w:right w:w="0" w:type="dxa"/>
                </w:tcMar>
                <w:vAlign w:val="center"/>
              </w:tcPr>
            </w:tcPrChange>
          </w:tcPr>
          <w:p w14:paraId="0000016C" w14:textId="63CEF040" w:rsidR="002E34FA" w:rsidRPr="002968EE" w:rsidRDefault="006727F5" w:rsidP="003E0283">
            <w:pPr>
              <w:widowControl w:val="0"/>
              <w:spacing w:line="240" w:lineRule="auto"/>
              <w:jc w:val="center"/>
              <w:rPr>
                <w:ins w:id="390" w:author="Abby Lewis" w:date="2021-06-20T18:28:00Z"/>
                <w:rFonts w:ascii="Times New Roman" w:eastAsia="Times New Roman" w:hAnsi="Times New Roman" w:cs="Times New Roman"/>
                <w:sz w:val="24"/>
                <w:szCs w:val="24"/>
              </w:rPr>
              <w:pPrChange w:id="391" w:author="Abby Lewis" w:date="2021-07-02T11:06:00Z">
                <w:pPr>
                  <w:widowControl w:val="0"/>
                  <w:spacing w:line="360" w:lineRule="auto"/>
                  <w:jc w:val="center"/>
                </w:pPr>
              </w:pPrChange>
            </w:pPr>
            <w:ins w:id="392" w:author="Abby Lewis" w:date="2021-06-20T18:28:00Z">
              <w:r w:rsidRPr="002968EE">
                <w:rPr>
                  <w:rFonts w:ascii="Times New Roman" w:eastAsia="Times New Roman" w:hAnsi="Times New Roman" w:cs="Times New Roman"/>
                  <w:sz w:val="24"/>
                  <w:szCs w:val="24"/>
                </w:rPr>
                <w:t>35.718</w:t>
              </w:r>
            </w:ins>
          </w:p>
        </w:tc>
        <w:tc>
          <w:tcPr>
            <w:tcW w:w="1110" w:type="dxa"/>
            <w:tcBorders>
              <w:top w:val="nil"/>
              <w:left w:val="nil"/>
              <w:bottom w:val="nil"/>
              <w:right w:val="nil"/>
            </w:tcBorders>
            <w:shd w:val="clear" w:color="auto" w:fill="auto"/>
            <w:tcMar>
              <w:top w:w="0" w:type="dxa"/>
              <w:left w:w="0" w:type="dxa"/>
              <w:bottom w:w="0" w:type="dxa"/>
              <w:right w:w="0" w:type="dxa"/>
            </w:tcMar>
            <w:vAlign w:val="center"/>
            <w:tcPrChange w:id="393" w:author="Abby Lewis" w:date="2021-07-02T11:05:00Z">
              <w:tcPr>
                <w:tcW w:w="1110" w:type="dxa"/>
                <w:tcBorders>
                  <w:top w:val="nil"/>
                  <w:left w:val="nil"/>
                  <w:bottom w:val="nil"/>
                  <w:right w:val="nil"/>
                </w:tcBorders>
                <w:shd w:val="clear" w:color="auto" w:fill="auto"/>
                <w:tcMar>
                  <w:top w:w="0" w:type="dxa"/>
                  <w:left w:w="0" w:type="dxa"/>
                  <w:bottom w:w="0" w:type="dxa"/>
                  <w:right w:w="0" w:type="dxa"/>
                </w:tcMar>
                <w:vAlign w:val="center"/>
              </w:tcPr>
            </w:tcPrChange>
          </w:tcPr>
          <w:p w14:paraId="0000016D" w14:textId="4AFBD4FE" w:rsidR="002E34FA" w:rsidRPr="002968EE" w:rsidRDefault="006727F5" w:rsidP="003E0283">
            <w:pPr>
              <w:widowControl w:val="0"/>
              <w:spacing w:line="240" w:lineRule="auto"/>
              <w:jc w:val="center"/>
              <w:rPr>
                <w:ins w:id="394" w:author="Abby Lewis" w:date="2021-06-20T18:28:00Z"/>
                <w:rFonts w:ascii="Times New Roman" w:eastAsia="Times New Roman" w:hAnsi="Times New Roman" w:cs="Times New Roman"/>
                <w:sz w:val="24"/>
                <w:szCs w:val="24"/>
              </w:rPr>
              <w:pPrChange w:id="395" w:author="Abby Lewis" w:date="2021-07-02T11:06:00Z">
                <w:pPr>
                  <w:widowControl w:val="0"/>
                  <w:spacing w:line="360" w:lineRule="auto"/>
                  <w:jc w:val="center"/>
                </w:pPr>
              </w:pPrChange>
            </w:pPr>
            <w:ins w:id="396" w:author="Abby Lewis" w:date="2021-06-20T18:28:00Z">
              <w:r w:rsidRPr="002968EE">
                <w:rPr>
                  <w:rFonts w:ascii="Times New Roman" w:eastAsia="Times New Roman" w:hAnsi="Times New Roman" w:cs="Times New Roman"/>
                  <w:sz w:val="24"/>
                  <w:szCs w:val="24"/>
                </w:rPr>
                <w:t>-1.157</w:t>
              </w:r>
            </w:ins>
          </w:p>
        </w:tc>
        <w:tc>
          <w:tcPr>
            <w:tcW w:w="1065" w:type="dxa"/>
            <w:tcBorders>
              <w:top w:val="nil"/>
              <w:left w:val="nil"/>
              <w:bottom w:val="nil"/>
              <w:right w:val="nil"/>
            </w:tcBorders>
            <w:shd w:val="clear" w:color="auto" w:fill="auto"/>
            <w:tcMar>
              <w:top w:w="0" w:type="dxa"/>
              <w:left w:w="0" w:type="dxa"/>
              <w:bottom w:w="0" w:type="dxa"/>
              <w:right w:w="0" w:type="dxa"/>
            </w:tcMar>
            <w:vAlign w:val="center"/>
            <w:tcPrChange w:id="397" w:author="Abby Lewis" w:date="2021-07-02T11:05:00Z">
              <w:tcPr>
                <w:tcW w:w="1065" w:type="dxa"/>
                <w:tcBorders>
                  <w:top w:val="nil"/>
                  <w:left w:val="nil"/>
                  <w:bottom w:val="nil"/>
                  <w:right w:val="nil"/>
                </w:tcBorders>
                <w:shd w:val="clear" w:color="auto" w:fill="auto"/>
                <w:tcMar>
                  <w:top w:w="0" w:type="dxa"/>
                  <w:left w:w="0" w:type="dxa"/>
                  <w:bottom w:w="0" w:type="dxa"/>
                  <w:right w:w="0" w:type="dxa"/>
                </w:tcMar>
                <w:vAlign w:val="center"/>
              </w:tcPr>
            </w:tcPrChange>
          </w:tcPr>
          <w:p w14:paraId="0000016E" w14:textId="2FFF9979" w:rsidR="002E34FA" w:rsidRPr="002968EE" w:rsidRDefault="006727F5" w:rsidP="003E0283">
            <w:pPr>
              <w:widowControl w:val="0"/>
              <w:spacing w:line="240" w:lineRule="auto"/>
              <w:jc w:val="center"/>
              <w:rPr>
                <w:ins w:id="398" w:author="Abby Lewis" w:date="2021-06-20T18:28:00Z"/>
                <w:rFonts w:ascii="Times New Roman" w:eastAsia="Times New Roman" w:hAnsi="Times New Roman" w:cs="Times New Roman"/>
                <w:sz w:val="24"/>
                <w:szCs w:val="24"/>
              </w:rPr>
              <w:pPrChange w:id="399" w:author="Abby Lewis" w:date="2021-07-02T11:06:00Z">
                <w:pPr>
                  <w:widowControl w:val="0"/>
                  <w:spacing w:line="360" w:lineRule="auto"/>
                  <w:jc w:val="center"/>
                </w:pPr>
              </w:pPrChange>
            </w:pPr>
            <w:ins w:id="400" w:author="Abby Lewis" w:date="2021-06-20T18:28:00Z">
              <w:r w:rsidRPr="002968EE">
                <w:rPr>
                  <w:rFonts w:ascii="Times New Roman" w:eastAsia="Times New Roman" w:hAnsi="Times New Roman" w:cs="Times New Roman"/>
                  <w:sz w:val="24"/>
                  <w:szCs w:val="24"/>
                </w:rPr>
                <w:t>0.247</w:t>
              </w:r>
            </w:ins>
          </w:p>
        </w:tc>
      </w:tr>
      <w:tr w:rsidR="002E34FA" w:rsidRPr="002968EE" w14:paraId="4834A941" w14:textId="77777777" w:rsidTr="003E0283">
        <w:tblPrEx>
          <w:tblW w:w="7545" w:type="dxa"/>
          <w:tblInd w:w="1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Change w:id="401" w:author="Abby Lewis" w:date="2021-07-02T11:05:00Z">
            <w:tblPrEx>
              <w:tblW w:w="7545" w:type="dxa"/>
              <w:tblInd w:w="1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
          </w:tblPrExChange>
        </w:tblPrEx>
        <w:trPr>
          <w:ins w:id="402" w:author="Abby Lewis" w:date="2021-06-20T18:28:00Z"/>
        </w:trPr>
        <w:tc>
          <w:tcPr>
            <w:tcW w:w="2085" w:type="dxa"/>
            <w:tcBorders>
              <w:top w:val="nil"/>
              <w:left w:val="nil"/>
              <w:bottom w:val="single" w:sz="8" w:space="0" w:color="auto"/>
              <w:right w:val="nil"/>
            </w:tcBorders>
            <w:shd w:val="clear" w:color="auto" w:fill="auto"/>
            <w:tcMar>
              <w:top w:w="0" w:type="dxa"/>
              <w:left w:w="0" w:type="dxa"/>
              <w:bottom w:w="0" w:type="dxa"/>
              <w:right w:w="0" w:type="dxa"/>
            </w:tcMar>
            <w:tcPrChange w:id="403" w:author="Abby Lewis" w:date="2021-07-02T11:05:00Z">
              <w:tcPr>
                <w:tcW w:w="2085" w:type="dxa"/>
                <w:tcBorders>
                  <w:top w:val="nil"/>
                  <w:left w:val="nil"/>
                  <w:bottom w:val="nil"/>
                  <w:right w:val="nil"/>
                </w:tcBorders>
                <w:shd w:val="clear" w:color="auto" w:fill="auto"/>
                <w:tcMar>
                  <w:top w:w="0" w:type="dxa"/>
                  <w:left w:w="0" w:type="dxa"/>
                  <w:bottom w:w="0" w:type="dxa"/>
                  <w:right w:w="0" w:type="dxa"/>
                </w:tcMar>
              </w:tcPr>
            </w:tcPrChange>
          </w:tcPr>
          <w:p w14:paraId="0000016F" w14:textId="4333AF4A" w:rsidR="002E34FA" w:rsidRPr="002968EE" w:rsidRDefault="006727F5" w:rsidP="003E0283">
            <w:pPr>
              <w:widowControl w:val="0"/>
              <w:spacing w:line="240" w:lineRule="auto"/>
              <w:jc w:val="center"/>
              <w:rPr>
                <w:ins w:id="404" w:author="Abby Lewis" w:date="2021-06-20T18:28:00Z"/>
                <w:rFonts w:ascii="Times New Roman" w:eastAsia="Times New Roman" w:hAnsi="Times New Roman" w:cs="Times New Roman"/>
                <w:sz w:val="24"/>
                <w:szCs w:val="24"/>
              </w:rPr>
              <w:pPrChange w:id="405" w:author="Abby Lewis" w:date="2021-07-02T11:06:00Z">
                <w:pPr>
                  <w:widowControl w:val="0"/>
                  <w:spacing w:line="360" w:lineRule="auto"/>
                  <w:jc w:val="center"/>
                </w:pPr>
              </w:pPrChange>
            </w:pPr>
            <w:ins w:id="406" w:author="Abby Lewis" w:date="2021-06-20T18:28:00Z">
              <w:r w:rsidRPr="002968EE">
                <w:rPr>
                  <w:rFonts w:ascii="Times New Roman" w:eastAsia="Times New Roman" w:hAnsi="Times New Roman" w:cs="Times New Roman"/>
                  <w:sz w:val="24"/>
                  <w:szCs w:val="24"/>
                </w:rPr>
                <w:t>Year</w:t>
              </w:r>
            </w:ins>
          </w:p>
        </w:tc>
        <w:tc>
          <w:tcPr>
            <w:tcW w:w="1590" w:type="dxa"/>
            <w:tcBorders>
              <w:top w:val="nil"/>
              <w:left w:val="nil"/>
              <w:bottom w:val="single" w:sz="8" w:space="0" w:color="auto"/>
              <w:right w:val="nil"/>
            </w:tcBorders>
            <w:shd w:val="clear" w:color="auto" w:fill="auto"/>
            <w:tcMar>
              <w:top w:w="0" w:type="dxa"/>
              <w:left w:w="0" w:type="dxa"/>
              <w:bottom w:w="0" w:type="dxa"/>
              <w:right w:w="0" w:type="dxa"/>
            </w:tcMar>
            <w:vAlign w:val="center"/>
            <w:tcPrChange w:id="407" w:author="Abby Lewis" w:date="2021-07-02T11:05:00Z">
              <w:tcPr>
                <w:tcW w:w="1590" w:type="dxa"/>
                <w:tcBorders>
                  <w:top w:val="nil"/>
                  <w:left w:val="nil"/>
                  <w:bottom w:val="nil"/>
                  <w:right w:val="nil"/>
                </w:tcBorders>
                <w:shd w:val="clear" w:color="auto" w:fill="auto"/>
                <w:tcMar>
                  <w:top w:w="0" w:type="dxa"/>
                  <w:left w:w="0" w:type="dxa"/>
                  <w:bottom w:w="0" w:type="dxa"/>
                  <w:right w:w="0" w:type="dxa"/>
                </w:tcMar>
                <w:vAlign w:val="center"/>
              </w:tcPr>
            </w:tcPrChange>
          </w:tcPr>
          <w:p w14:paraId="00000170" w14:textId="32CC745B" w:rsidR="002E34FA" w:rsidRPr="002968EE" w:rsidRDefault="006727F5" w:rsidP="003E0283">
            <w:pPr>
              <w:widowControl w:val="0"/>
              <w:spacing w:line="240" w:lineRule="auto"/>
              <w:jc w:val="center"/>
              <w:rPr>
                <w:ins w:id="408" w:author="Abby Lewis" w:date="2021-06-20T18:28:00Z"/>
                <w:rFonts w:ascii="Times New Roman" w:eastAsia="Times New Roman" w:hAnsi="Times New Roman" w:cs="Times New Roman"/>
                <w:sz w:val="24"/>
                <w:szCs w:val="24"/>
              </w:rPr>
              <w:pPrChange w:id="409" w:author="Abby Lewis" w:date="2021-07-02T11:06:00Z">
                <w:pPr>
                  <w:widowControl w:val="0"/>
                  <w:spacing w:line="360" w:lineRule="auto"/>
                  <w:jc w:val="center"/>
                </w:pPr>
              </w:pPrChange>
            </w:pPr>
            <w:ins w:id="410" w:author="Abby Lewis" w:date="2021-06-20T18:28:00Z">
              <w:r w:rsidRPr="002968EE">
                <w:rPr>
                  <w:rFonts w:ascii="Times New Roman" w:eastAsia="Times New Roman" w:hAnsi="Times New Roman" w:cs="Times New Roman"/>
                  <w:sz w:val="24"/>
                  <w:szCs w:val="24"/>
                </w:rPr>
                <w:t>0.021</w:t>
              </w:r>
            </w:ins>
          </w:p>
        </w:tc>
        <w:tc>
          <w:tcPr>
            <w:tcW w:w="1695" w:type="dxa"/>
            <w:tcBorders>
              <w:top w:val="nil"/>
              <w:left w:val="nil"/>
              <w:bottom w:val="single" w:sz="8" w:space="0" w:color="auto"/>
              <w:right w:val="nil"/>
            </w:tcBorders>
            <w:shd w:val="clear" w:color="auto" w:fill="auto"/>
            <w:tcMar>
              <w:top w:w="0" w:type="dxa"/>
              <w:left w:w="0" w:type="dxa"/>
              <w:bottom w:w="0" w:type="dxa"/>
              <w:right w:w="0" w:type="dxa"/>
            </w:tcMar>
            <w:vAlign w:val="center"/>
            <w:tcPrChange w:id="411" w:author="Abby Lewis" w:date="2021-07-02T11:05:00Z">
              <w:tcPr>
                <w:tcW w:w="1695" w:type="dxa"/>
                <w:tcBorders>
                  <w:top w:val="nil"/>
                  <w:left w:val="nil"/>
                  <w:bottom w:val="nil"/>
                  <w:right w:val="nil"/>
                </w:tcBorders>
                <w:shd w:val="clear" w:color="auto" w:fill="auto"/>
                <w:tcMar>
                  <w:top w:w="0" w:type="dxa"/>
                  <w:left w:w="0" w:type="dxa"/>
                  <w:bottom w:w="0" w:type="dxa"/>
                  <w:right w:w="0" w:type="dxa"/>
                </w:tcMar>
                <w:vAlign w:val="center"/>
              </w:tcPr>
            </w:tcPrChange>
          </w:tcPr>
          <w:p w14:paraId="00000171" w14:textId="1428DCAD" w:rsidR="002E34FA" w:rsidRPr="002968EE" w:rsidRDefault="006727F5" w:rsidP="003E0283">
            <w:pPr>
              <w:widowControl w:val="0"/>
              <w:spacing w:line="240" w:lineRule="auto"/>
              <w:jc w:val="center"/>
              <w:rPr>
                <w:ins w:id="412" w:author="Abby Lewis" w:date="2021-06-20T18:28:00Z"/>
                <w:rFonts w:ascii="Times New Roman" w:eastAsia="Times New Roman" w:hAnsi="Times New Roman" w:cs="Times New Roman"/>
                <w:sz w:val="24"/>
                <w:szCs w:val="24"/>
              </w:rPr>
              <w:pPrChange w:id="413" w:author="Abby Lewis" w:date="2021-07-02T11:06:00Z">
                <w:pPr>
                  <w:widowControl w:val="0"/>
                  <w:spacing w:line="360" w:lineRule="auto"/>
                  <w:jc w:val="center"/>
                </w:pPr>
              </w:pPrChange>
            </w:pPr>
            <w:ins w:id="414" w:author="Abby Lewis" w:date="2021-06-20T18:28:00Z">
              <w:r w:rsidRPr="002968EE">
                <w:rPr>
                  <w:rFonts w:ascii="Times New Roman" w:eastAsia="Times New Roman" w:hAnsi="Times New Roman" w:cs="Times New Roman"/>
                  <w:sz w:val="24"/>
                  <w:szCs w:val="24"/>
                </w:rPr>
                <w:t>0.018</w:t>
              </w:r>
            </w:ins>
          </w:p>
        </w:tc>
        <w:tc>
          <w:tcPr>
            <w:tcW w:w="1110" w:type="dxa"/>
            <w:tcBorders>
              <w:top w:val="nil"/>
              <w:left w:val="nil"/>
              <w:bottom w:val="single" w:sz="8" w:space="0" w:color="auto"/>
              <w:right w:val="nil"/>
            </w:tcBorders>
            <w:shd w:val="clear" w:color="auto" w:fill="auto"/>
            <w:tcMar>
              <w:top w:w="0" w:type="dxa"/>
              <w:left w:w="0" w:type="dxa"/>
              <w:bottom w:w="0" w:type="dxa"/>
              <w:right w:w="0" w:type="dxa"/>
            </w:tcMar>
            <w:vAlign w:val="center"/>
            <w:tcPrChange w:id="415" w:author="Abby Lewis" w:date="2021-07-02T11:05:00Z">
              <w:tcPr>
                <w:tcW w:w="1110" w:type="dxa"/>
                <w:tcBorders>
                  <w:top w:val="nil"/>
                  <w:left w:val="nil"/>
                  <w:bottom w:val="nil"/>
                  <w:right w:val="nil"/>
                </w:tcBorders>
                <w:shd w:val="clear" w:color="auto" w:fill="auto"/>
                <w:tcMar>
                  <w:top w:w="0" w:type="dxa"/>
                  <w:left w:w="0" w:type="dxa"/>
                  <w:bottom w:w="0" w:type="dxa"/>
                  <w:right w:w="0" w:type="dxa"/>
                </w:tcMar>
                <w:vAlign w:val="center"/>
              </w:tcPr>
            </w:tcPrChange>
          </w:tcPr>
          <w:p w14:paraId="00000172" w14:textId="3C13C610" w:rsidR="002E34FA" w:rsidRPr="002968EE" w:rsidRDefault="006727F5" w:rsidP="003E0283">
            <w:pPr>
              <w:widowControl w:val="0"/>
              <w:spacing w:line="240" w:lineRule="auto"/>
              <w:jc w:val="center"/>
              <w:rPr>
                <w:ins w:id="416" w:author="Abby Lewis" w:date="2021-06-20T18:28:00Z"/>
                <w:rFonts w:ascii="Times New Roman" w:eastAsia="Times New Roman" w:hAnsi="Times New Roman" w:cs="Times New Roman"/>
                <w:sz w:val="24"/>
                <w:szCs w:val="24"/>
              </w:rPr>
              <w:pPrChange w:id="417" w:author="Abby Lewis" w:date="2021-07-02T11:06:00Z">
                <w:pPr>
                  <w:widowControl w:val="0"/>
                  <w:spacing w:line="360" w:lineRule="auto"/>
                  <w:jc w:val="center"/>
                </w:pPr>
              </w:pPrChange>
            </w:pPr>
            <w:ins w:id="418" w:author="Abby Lewis" w:date="2021-06-20T18:28:00Z">
              <w:r w:rsidRPr="002968EE">
                <w:rPr>
                  <w:rFonts w:ascii="Times New Roman" w:eastAsia="Times New Roman" w:hAnsi="Times New Roman" w:cs="Times New Roman"/>
                  <w:sz w:val="24"/>
                  <w:szCs w:val="24"/>
                </w:rPr>
                <w:t>1.154</w:t>
              </w:r>
            </w:ins>
          </w:p>
        </w:tc>
        <w:tc>
          <w:tcPr>
            <w:tcW w:w="1065" w:type="dxa"/>
            <w:tcBorders>
              <w:top w:val="nil"/>
              <w:left w:val="nil"/>
              <w:bottom w:val="single" w:sz="8" w:space="0" w:color="auto"/>
              <w:right w:val="nil"/>
            </w:tcBorders>
            <w:shd w:val="clear" w:color="auto" w:fill="auto"/>
            <w:tcMar>
              <w:top w:w="0" w:type="dxa"/>
              <w:left w:w="0" w:type="dxa"/>
              <w:bottom w:w="0" w:type="dxa"/>
              <w:right w:w="0" w:type="dxa"/>
            </w:tcMar>
            <w:vAlign w:val="center"/>
            <w:tcPrChange w:id="419" w:author="Abby Lewis" w:date="2021-07-02T11:05:00Z">
              <w:tcPr>
                <w:tcW w:w="1065" w:type="dxa"/>
                <w:tcBorders>
                  <w:top w:val="nil"/>
                  <w:left w:val="nil"/>
                  <w:bottom w:val="nil"/>
                  <w:right w:val="nil"/>
                </w:tcBorders>
                <w:shd w:val="clear" w:color="auto" w:fill="auto"/>
                <w:tcMar>
                  <w:top w:w="0" w:type="dxa"/>
                  <w:left w:w="0" w:type="dxa"/>
                  <w:bottom w:w="0" w:type="dxa"/>
                  <w:right w:w="0" w:type="dxa"/>
                </w:tcMar>
                <w:vAlign w:val="center"/>
              </w:tcPr>
            </w:tcPrChange>
          </w:tcPr>
          <w:p w14:paraId="00000173" w14:textId="76981392" w:rsidR="002E34FA" w:rsidRPr="002968EE" w:rsidRDefault="006727F5" w:rsidP="003E0283">
            <w:pPr>
              <w:widowControl w:val="0"/>
              <w:spacing w:line="240" w:lineRule="auto"/>
              <w:jc w:val="center"/>
              <w:rPr>
                <w:ins w:id="420" w:author="Abby Lewis" w:date="2021-06-20T18:28:00Z"/>
                <w:rFonts w:ascii="Times New Roman" w:eastAsia="Times New Roman" w:hAnsi="Times New Roman" w:cs="Times New Roman"/>
                <w:sz w:val="24"/>
                <w:szCs w:val="24"/>
              </w:rPr>
              <w:pPrChange w:id="421" w:author="Abby Lewis" w:date="2021-07-02T11:06:00Z">
                <w:pPr>
                  <w:widowControl w:val="0"/>
                  <w:spacing w:line="360" w:lineRule="auto"/>
                  <w:jc w:val="center"/>
                </w:pPr>
              </w:pPrChange>
            </w:pPr>
            <w:ins w:id="422" w:author="Abby Lewis" w:date="2021-06-20T18:28:00Z">
              <w:r w:rsidRPr="002968EE">
                <w:rPr>
                  <w:rFonts w:ascii="Times New Roman" w:eastAsia="Times New Roman" w:hAnsi="Times New Roman" w:cs="Times New Roman"/>
                  <w:sz w:val="24"/>
                  <w:szCs w:val="24"/>
                </w:rPr>
                <w:t>0.248</w:t>
              </w:r>
            </w:ins>
          </w:p>
        </w:tc>
      </w:tr>
      <w:tr w:rsidR="002E34FA" w:rsidRPr="002968EE" w:rsidDel="003E0283" w14:paraId="5243D1D8" w14:textId="59F9D9ED" w:rsidTr="003E0283">
        <w:tblPrEx>
          <w:tblW w:w="7545" w:type="dxa"/>
          <w:tblInd w:w="1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Change w:id="423" w:author="Abby Lewis" w:date="2021-07-02T11:05:00Z">
            <w:tblPrEx>
              <w:tblW w:w="7545" w:type="dxa"/>
              <w:tblInd w:w="1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
          </w:tblPrExChange>
        </w:tblPrEx>
        <w:trPr>
          <w:trHeight w:val="300"/>
          <w:del w:id="424" w:author="Abby Lewis" w:date="2021-07-02T11:05:00Z"/>
          <w:trPrChange w:id="425" w:author="Abby Lewis" w:date="2021-07-02T11:05:00Z">
            <w:trPr>
              <w:trHeight w:val="300"/>
            </w:trPr>
          </w:trPrChange>
        </w:trPr>
        <w:tc>
          <w:tcPr>
            <w:tcW w:w="7545" w:type="dxa"/>
            <w:gridSpan w:val="5"/>
            <w:tcBorders>
              <w:top w:val="single" w:sz="8" w:space="0" w:color="auto"/>
              <w:left w:val="nil"/>
              <w:bottom w:val="nil"/>
              <w:right w:val="nil"/>
            </w:tcBorders>
            <w:tcMar>
              <w:top w:w="0" w:type="dxa"/>
              <w:left w:w="0" w:type="dxa"/>
              <w:bottom w:w="0" w:type="dxa"/>
              <w:right w:w="0" w:type="dxa"/>
            </w:tcMar>
            <w:tcPrChange w:id="426" w:author="Abby Lewis" w:date="2021-07-02T11:05:00Z">
              <w:tcPr>
                <w:tcW w:w="7545" w:type="dxa"/>
                <w:gridSpan w:val="5"/>
                <w:tcBorders>
                  <w:top w:val="nil"/>
                  <w:left w:val="nil"/>
                  <w:bottom w:val="nil"/>
                  <w:right w:val="nil"/>
                </w:tcBorders>
                <w:tcMar>
                  <w:top w:w="0" w:type="dxa"/>
                  <w:left w:w="0" w:type="dxa"/>
                  <w:bottom w:w="0" w:type="dxa"/>
                  <w:right w:w="0" w:type="dxa"/>
                </w:tcMar>
              </w:tcPr>
            </w:tcPrChange>
          </w:tcPr>
          <w:p w14:paraId="00000174" w14:textId="42127AB2" w:rsidR="002E34FA" w:rsidRPr="002968EE" w:rsidDel="003E0283" w:rsidRDefault="006727F5">
            <w:pPr>
              <w:widowControl w:val="0"/>
              <w:spacing w:line="240" w:lineRule="auto"/>
              <w:rPr>
                <w:del w:id="427" w:author="Abby Lewis" w:date="2021-07-02T11:05:00Z"/>
                <w:rFonts w:ascii="Times New Roman" w:eastAsia="Times New Roman" w:hAnsi="Times New Roman" w:cs="Times New Roman"/>
                <w:sz w:val="24"/>
                <w:szCs w:val="24"/>
                <w:highlight w:val="white"/>
              </w:rPr>
            </w:pPr>
            <w:del w:id="428" w:author="Abby Lewis" w:date="2021-07-02T11:05:00Z">
              <w:r w:rsidRPr="002968EE" w:rsidDel="003E0283">
                <w:rPr>
                  <w:rFonts w:ascii="Times New Roman" w:eastAsia="Times New Roman" w:hAnsi="Times New Roman" w:cs="Times New Roman"/>
                  <w:sz w:val="24"/>
                  <w:szCs w:val="24"/>
                  <w:highlight w:val="white"/>
                </w:rPr>
                <w:delText>Partition uncertainty</w:delText>
              </w:r>
            </w:del>
          </w:p>
        </w:tc>
      </w:tr>
      <w:tr w:rsidR="002E34FA" w:rsidRPr="002968EE" w:rsidDel="003E0283" w14:paraId="0ED61A39" w14:textId="3BC787AD">
        <w:trPr>
          <w:del w:id="429" w:author="Abby Lewis" w:date="2021-07-02T11:05:00Z"/>
        </w:trPr>
        <w:tc>
          <w:tcPr>
            <w:tcW w:w="2085" w:type="dxa"/>
            <w:tcBorders>
              <w:top w:val="nil"/>
              <w:left w:val="nil"/>
              <w:bottom w:val="nil"/>
              <w:right w:val="nil"/>
            </w:tcBorders>
            <w:tcMar>
              <w:top w:w="0" w:type="dxa"/>
              <w:left w:w="0" w:type="dxa"/>
              <w:bottom w:w="0" w:type="dxa"/>
              <w:right w:w="0" w:type="dxa"/>
            </w:tcMar>
          </w:tcPr>
          <w:p w14:paraId="00000179" w14:textId="2C4FA315" w:rsidR="002E34FA" w:rsidRPr="002968EE" w:rsidDel="003E0283" w:rsidRDefault="006727F5">
            <w:pPr>
              <w:widowControl w:val="0"/>
              <w:spacing w:line="240" w:lineRule="auto"/>
              <w:ind w:left="720"/>
              <w:rPr>
                <w:del w:id="430" w:author="Abby Lewis" w:date="2021-07-02T11:05:00Z"/>
                <w:rFonts w:ascii="Times New Roman" w:eastAsia="Times New Roman" w:hAnsi="Times New Roman" w:cs="Times New Roman"/>
                <w:sz w:val="24"/>
                <w:szCs w:val="24"/>
                <w:highlight w:val="white"/>
              </w:rPr>
            </w:pPr>
            <w:del w:id="431" w:author="Abby Lewis" w:date="2021-07-02T11:05:00Z">
              <w:r w:rsidRPr="002968EE" w:rsidDel="003E0283">
                <w:rPr>
                  <w:rFonts w:ascii="Times New Roman" w:eastAsia="Times New Roman" w:hAnsi="Times New Roman" w:cs="Times New Roman"/>
                  <w:sz w:val="24"/>
                  <w:szCs w:val="24"/>
                  <w:highlight w:val="white"/>
                </w:rPr>
                <w:delText>Intercept</w:delText>
              </w:r>
            </w:del>
          </w:p>
        </w:tc>
        <w:tc>
          <w:tcPr>
            <w:tcW w:w="1590" w:type="dxa"/>
            <w:tcBorders>
              <w:top w:val="nil"/>
              <w:left w:val="nil"/>
              <w:bottom w:val="nil"/>
              <w:right w:val="nil"/>
            </w:tcBorders>
            <w:tcMar>
              <w:top w:w="0" w:type="dxa"/>
              <w:left w:w="0" w:type="dxa"/>
              <w:bottom w:w="0" w:type="dxa"/>
              <w:right w:w="0" w:type="dxa"/>
            </w:tcMar>
          </w:tcPr>
          <w:p w14:paraId="0000017A" w14:textId="01F9F307" w:rsidR="002E34FA" w:rsidRPr="002968EE" w:rsidDel="003E0283" w:rsidRDefault="006727F5">
            <w:pPr>
              <w:widowControl w:val="0"/>
              <w:spacing w:line="240" w:lineRule="auto"/>
              <w:jc w:val="center"/>
              <w:rPr>
                <w:del w:id="432" w:author="Abby Lewis" w:date="2021-07-02T11:05:00Z"/>
                <w:rFonts w:ascii="Times New Roman" w:eastAsia="Times New Roman" w:hAnsi="Times New Roman" w:cs="Times New Roman"/>
                <w:sz w:val="24"/>
                <w:szCs w:val="24"/>
                <w:highlight w:val="white"/>
              </w:rPr>
            </w:pPr>
            <w:del w:id="433" w:author="Abby Lewis" w:date="2021-07-02T11:05:00Z">
              <w:r w:rsidRPr="002968EE" w:rsidDel="003E0283">
                <w:rPr>
                  <w:rFonts w:ascii="Times New Roman" w:eastAsia="Times New Roman" w:hAnsi="Times New Roman" w:cs="Times New Roman"/>
                  <w:sz w:val="24"/>
                  <w:szCs w:val="24"/>
                  <w:highlight w:val="white"/>
                </w:rPr>
                <w:delText>-384.450</w:delText>
              </w:r>
            </w:del>
          </w:p>
        </w:tc>
        <w:tc>
          <w:tcPr>
            <w:tcW w:w="1695" w:type="dxa"/>
            <w:tcBorders>
              <w:top w:val="nil"/>
              <w:left w:val="nil"/>
              <w:bottom w:val="nil"/>
              <w:right w:val="nil"/>
            </w:tcBorders>
            <w:tcMar>
              <w:top w:w="0" w:type="dxa"/>
              <w:left w:w="0" w:type="dxa"/>
              <w:bottom w:w="0" w:type="dxa"/>
              <w:right w:w="0" w:type="dxa"/>
            </w:tcMar>
          </w:tcPr>
          <w:p w14:paraId="0000017B" w14:textId="5EB13FC7" w:rsidR="002E34FA" w:rsidRPr="002968EE" w:rsidDel="003E0283" w:rsidRDefault="006727F5">
            <w:pPr>
              <w:widowControl w:val="0"/>
              <w:spacing w:line="240" w:lineRule="auto"/>
              <w:jc w:val="center"/>
              <w:rPr>
                <w:del w:id="434" w:author="Abby Lewis" w:date="2021-07-02T11:05:00Z"/>
                <w:rFonts w:ascii="Times New Roman" w:eastAsia="Times New Roman" w:hAnsi="Times New Roman" w:cs="Times New Roman"/>
                <w:sz w:val="24"/>
                <w:szCs w:val="24"/>
                <w:highlight w:val="white"/>
              </w:rPr>
            </w:pPr>
            <w:del w:id="435" w:author="Abby Lewis" w:date="2021-07-02T11:05:00Z">
              <w:r w:rsidRPr="002968EE" w:rsidDel="003E0283">
                <w:rPr>
                  <w:rFonts w:ascii="Times New Roman" w:eastAsia="Times New Roman" w:hAnsi="Times New Roman" w:cs="Times New Roman"/>
                  <w:sz w:val="24"/>
                  <w:szCs w:val="24"/>
                  <w:highlight w:val="white"/>
                </w:rPr>
                <w:delText>355.406</w:delText>
              </w:r>
            </w:del>
          </w:p>
        </w:tc>
        <w:tc>
          <w:tcPr>
            <w:tcW w:w="1110" w:type="dxa"/>
            <w:tcBorders>
              <w:top w:val="nil"/>
              <w:left w:val="nil"/>
              <w:bottom w:val="nil"/>
              <w:right w:val="nil"/>
            </w:tcBorders>
            <w:tcMar>
              <w:top w:w="0" w:type="dxa"/>
              <w:left w:w="0" w:type="dxa"/>
              <w:bottom w:w="0" w:type="dxa"/>
              <w:right w:w="0" w:type="dxa"/>
            </w:tcMar>
          </w:tcPr>
          <w:p w14:paraId="0000017C" w14:textId="090C2BE2" w:rsidR="002E34FA" w:rsidRPr="002968EE" w:rsidDel="003E0283" w:rsidRDefault="006727F5">
            <w:pPr>
              <w:widowControl w:val="0"/>
              <w:spacing w:line="240" w:lineRule="auto"/>
              <w:jc w:val="center"/>
              <w:rPr>
                <w:del w:id="436" w:author="Abby Lewis" w:date="2021-07-02T11:05:00Z"/>
                <w:rFonts w:ascii="Times New Roman" w:eastAsia="Times New Roman" w:hAnsi="Times New Roman" w:cs="Times New Roman"/>
                <w:sz w:val="24"/>
                <w:szCs w:val="24"/>
                <w:highlight w:val="white"/>
              </w:rPr>
            </w:pPr>
            <w:del w:id="437" w:author="Abby Lewis" w:date="2021-07-02T11:05:00Z">
              <w:r w:rsidRPr="002968EE" w:rsidDel="003E0283">
                <w:rPr>
                  <w:rFonts w:ascii="Times New Roman" w:eastAsia="Times New Roman" w:hAnsi="Times New Roman" w:cs="Times New Roman"/>
                  <w:sz w:val="24"/>
                  <w:szCs w:val="24"/>
                  <w:highlight w:val="white"/>
                </w:rPr>
                <w:delText>-1.082</w:delText>
              </w:r>
            </w:del>
          </w:p>
        </w:tc>
        <w:tc>
          <w:tcPr>
            <w:tcW w:w="1065" w:type="dxa"/>
            <w:tcBorders>
              <w:top w:val="nil"/>
              <w:left w:val="nil"/>
              <w:bottom w:val="nil"/>
              <w:right w:val="nil"/>
            </w:tcBorders>
            <w:tcMar>
              <w:top w:w="0" w:type="dxa"/>
              <w:left w:w="0" w:type="dxa"/>
              <w:bottom w:w="0" w:type="dxa"/>
              <w:right w:w="0" w:type="dxa"/>
            </w:tcMar>
          </w:tcPr>
          <w:p w14:paraId="0000017D" w14:textId="10D7A452" w:rsidR="002E34FA" w:rsidRPr="002968EE" w:rsidDel="003E0283" w:rsidRDefault="006727F5">
            <w:pPr>
              <w:widowControl w:val="0"/>
              <w:spacing w:line="240" w:lineRule="auto"/>
              <w:jc w:val="center"/>
              <w:rPr>
                <w:del w:id="438" w:author="Abby Lewis" w:date="2021-07-02T11:05:00Z"/>
                <w:rFonts w:ascii="Times New Roman" w:eastAsia="Times New Roman" w:hAnsi="Times New Roman" w:cs="Times New Roman"/>
                <w:sz w:val="24"/>
                <w:szCs w:val="24"/>
                <w:highlight w:val="white"/>
              </w:rPr>
            </w:pPr>
            <w:del w:id="439" w:author="Abby Lewis" w:date="2021-07-02T11:05:00Z">
              <w:r w:rsidRPr="002968EE" w:rsidDel="003E0283">
                <w:rPr>
                  <w:rFonts w:ascii="Times New Roman" w:eastAsia="Times New Roman" w:hAnsi="Times New Roman" w:cs="Times New Roman"/>
                  <w:sz w:val="24"/>
                  <w:szCs w:val="24"/>
                  <w:highlight w:val="white"/>
                </w:rPr>
                <w:delText>0.28</w:delText>
              </w:r>
            </w:del>
          </w:p>
        </w:tc>
      </w:tr>
      <w:tr w:rsidR="002E34FA" w:rsidRPr="002968EE" w:rsidDel="003E0283" w14:paraId="46B8AC83" w14:textId="4A248A1B">
        <w:trPr>
          <w:del w:id="440" w:author="Abby Lewis" w:date="2021-07-02T11:05:00Z"/>
        </w:trPr>
        <w:tc>
          <w:tcPr>
            <w:tcW w:w="2085" w:type="dxa"/>
            <w:tcBorders>
              <w:top w:val="nil"/>
              <w:left w:val="nil"/>
              <w:right w:val="nil"/>
            </w:tcBorders>
            <w:tcMar>
              <w:top w:w="0" w:type="dxa"/>
              <w:left w:w="0" w:type="dxa"/>
              <w:bottom w:w="0" w:type="dxa"/>
              <w:right w:w="0" w:type="dxa"/>
            </w:tcMar>
          </w:tcPr>
          <w:p w14:paraId="0000017E" w14:textId="2E4BDD43" w:rsidR="002E34FA" w:rsidRPr="002968EE" w:rsidDel="003E0283" w:rsidRDefault="006727F5">
            <w:pPr>
              <w:widowControl w:val="0"/>
              <w:spacing w:line="240" w:lineRule="auto"/>
              <w:ind w:left="720"/>
              <w:rPr>
                <w:del w:id="441" w:author="Abby Lewis" w:date="2021-07-02T11:05:00Z"/>
                <w:rFonts w:ascii="Times New Roman" w:eastAsia="Times New Roman" w:hAnsi="Times New Roman" w:cs="Times New Roman"/>
                <w:sz w:val="24"/>
                <w:szCs w:val="24"/>
                <w:highlight w:val="white"/>
              </w:rPr>
            </w:pPr>
            <w:del w:id="442" w:author="Abby Lewis" w:date="2021-07-02T11:05:00Z">
              <w:r w:rsidRPr="002968EE" w:rsidDel="003E0283">
                <w:rPr>
                  <w:rFonts w:ascii="Times New Roman" w:eastAsia="Times New Roman" w:hAnsi="Times New Roman" w:cs="Times New Roman"/>
                  <w:sz w:val="24"/>
                  <w:szCs w:val="24"/>
                  <w:highlight w:val="white"/>
                </w:rPr>
                <w:delText>Year</w:delText>
              </w:r>
            </w:del>
          </w:p>
        </w:tc>
        <w:tc>
          <w:tcPr>
            <w:tcW w:w="1590" w:type="dxa"/>
            <w:tcBorders>
              <w:top w:val="nil"/>
              <w:left w:val="nil"/>
              <w:right w:val="nil"/>
            </w:tcBorders>
            <w:tcMar>
              <w:top w:w="0" w:type="dxa"/>
              <w:left w:w="0" w:type="dxa"/>
              <w:bottom w:w="0" w:type="dxa"/>
              <w:right w:w="0" w:type="dxa"/>
            </w:tcMar>
          </w:tcPr>
          <w:p w14:paraId="0000017F" w14:textId="13CB73DB" w:rsidR="002E34FA" w:rsidRPr="002968EE" w:rsidDel="003E0283" w:rsidRDefault="006727F5">
            <w:pPr>
              <w:widowControl w:val="0"/>
              <w:spacing w:line="240" w:lineRule="auto"/>
              <w:jc w:val="center"/>
              <w:rPr>
                <w:del w:id="443" w:author="Abby Lewis" w:date="2021-07-02T11:05:00Z"/>
                <w:rFonts w:ascii="Times New Roman" w:eastAsia="Times New Roman" w:hAnsi="Times New Roman" w:cs="Times New Roman"/>
                <w:sz w:val="24"/>
                <w:szCs w:val="24"/>
                <w:highlight w:val="white"/>
              </w:rPr>
            </w:pPr>
            <w:del w:id="444" w:author="Abby Lewis" w:date="2021-07-02T11:05:00Z">
              <w:r w:rsidRPr="002968EE" w:rsidDel="003E0283">
                <w:rPr>
                  <w:rFonts w:ascii="Times New Roman" w:eastAsia="Times New Roman" w:hAnsi="Times New Roman" w:cs="Times New Roman"/>
                  <w:sz w:val="24"/>
                  <w:szCs w:val="24"/>
                  <w:highlight w:val="white"/>
                </w:rPr>
                <w:delText>0.189</w:delText>
              </w:r>
            </w:del>
          </w:p>
        </w:tc>
        <w:tc>
          <w:tcPr>
            <w:tcW w:w="1695" w:type="dxa"/>
            <w:tcBorders>
              <w:top w:val="nil"/>
              <w:left w:val="nil"/>
              <w:right w:val="nil"/>
            </w:tcBorders>
            <w:tcMar>
              <w:top w:w="0" w:type="dxa"/>
              <w:left w:w="0" w:type="dxa"/>
              <w:bottom w:w="0" w:type="dxa"/>
              <w:right w:w="0" w:type="dxa"/>
            </w:tcMar>
          </w:tcPr>
          <w:p w14:paraId="00000180" w14:textId="4997B451" w:rsidR="002E34FA" w:rsidRPr="002968EE" w:rsidDel="003E0283" w:rsidRDefault="006727F5">
            <w:pPr>
              <w:widowControl w:val="0"/>
              <w:spacing w:line="240" w:lineRule="auto"/>
              <w:jc w:val="center"/>
              <w:rPr>
                <w:del w:id="445" w:author="Abby Lewis" w:date="2021-07-02T11:05:00Z"/>
                <w:rFonts w:ascii="Times New Roman" w:eastAsia="Times New Roman" w:hAnsi="Times New Roman" w:cs="Times New Roman"/>
                <w:sz w:val="24"/>
                <w:szCs w:val="24"/>
                <w:highlight w:val="white"/>
              </w:rPr>
            </w:pPr>
            <w:del w:id="446" w:author="Abby Lewis" w:date="2021-07-02T11:05:00Z">
              <w:r w:rsidRPr="002968EE" w:rsidDel="003E0283">
                <w:rPr>
                  <w:rFonts w:ascii="Times New Roman" w:eastAsia="Times New Roman" w:hAnsi="Times New Roman" w:cs="Times New Roman"/>
                  <w:sz w:val="24"/>
                  <w:szCs w:val="24"/>
                  <w:highlight w:val="white"/>
                </w:rPr>
                <w:delText>0.176</w:delText>
              </w:r>
            </w:del>
          </w:p>
        </w:tc>
        <w:tc>
          <w:tcPr>
            <w:tcW w:w="1110" w:type="dxa"/>
            <w:tcBorders>
              <w:top w:val="nil"/>
              <w:left w:val="nil"/>
              <w:right w:val="nil"/>
            </w:tcBorders>
            <w:tcMar>
              <w:top w:w="0" w:type="dxa"/>
              <w:left w:w="0" w:type="dxa"/>
              <w:bottom w:w="0" w:type="dxa"/>
              <w:right w:w="0" w:type="dxa"/>
            </w:tcMar>
          </w:tcPr>
          <w:p w14:paraId="00000181" w14:textId="3FBB9CB7" w:rsidR="002E34FA" w:rsidRPr="002968EE" w:rsidDel="003E0283" w:rsidRDefault="006727F5">
            <w:pPr>
              <w:widowControl w:val="0"/>
              <w:spacing w:line="240" w:lineRule="auto"/>
              <w:jc w:val="center"/>
              <w:rPr>
                <w:del w:id="447" w:author="Abby Lewis" w:date="2021-07-02T11:05:00Z"/>
                <w:rFonts w:ascii="Times New Roman" w:eastAsia="Times New Roman" w:hAnsi="Times New Roman" w:cs="Times New Roman"/>
                <w:sz w:val="24"/>
                <w:szCs w:val="24"/>
                <w:highlight w:val="white"/>
              </w:rPr>
            </w:pPr>
            <w:del w:id="448" w:author="Abby Lewis" w:date="2021-07-02T11:05:00Z">
              <w:r w:rsidRPr="002968EE" w:rsidDel="003E0283">
                <w:rPr>
                  <w:rFonts w:ascii="Times New Roman" w:eastAsia="Times New Roman" w:hAnsi="Times New Roman" w:cs="Times New Roman"/>
                  <w:sz w:val="24"/>
                  <w:szCs w:val="24"/>
                  <w:highlight w:val="white"/>
                </w:rPr>
                <w:delText>1.071</w:delText>
              </w:r>
            </w:del>
          </w:p>
        </w:tc>
        <w:tc>
          <w:tcPr>
            <w:tcW w:w="1065" w:type="dxa"/>
            <w:tcBorders>
              <w:top w:val="nil"/>
              <w:left w:val="nil"/>
              <w:right w:val="nil"/>
            </w:tcBorders>
            <w:tcMar>
              <w:top w:w="0" w:type="dxa"/>
              <w:left w:w="0" w:type="dxa"/>
              <w:bottom w:w="0" w:type="dxa"/>
              <w:right w:w="0" w:type="dxa"/>
            </w:tcMar>
          </w:tcPr>
          <w:p w14:paraId="00000182" w14:textId="64BD3845" w:rsidR="002E34FA" w:rsidRPr="002968EE" w:rsidDel="003E0283" w:rsidRDefault="006727F5">
            <w:pPr>
              <w:widowControl w:val="0"/>
              <w:spacing w:line="240" w:lineRule="auto"/>
              <w:jc w:val="center"/>
              <w:rPr>
                <w:del w:id="449" w:author="Abby Lewis" w:date="2021-07-02T11:05:00Z"/>
                <w:rFonts w:ascii="Times New Roman" w:eastAsia="Times New Roman" w:hAnsi="Times New Roman" w:cs="Times New Roman"/>
                <w:sz w:val="24"/>
                <w:szCs w:val="24"/>
                <w:highlight w:val="white"/>
              </w:rPr>
            </w:pPr>
            <w:del w:id="450" w:author="Abby Lewis" w:date="2021-07-02T11:05:00Z">
              <w:r w:rsidRPr="002968EE" w:rsidDel="003E0283">
                <w:rPr>
                  <w:rFonts w:ascii="Times New Roman" w:eastAsia="Times New Roman" w:hAnsi="Times New Roman" w:cs="Times New Roman"/>
                  <w:sz w:val="24"/>
                  <w:szCs w:val="24"/>
                  <w:highlight w:val="white"/>
                </w:rPr>
                <w:delText>0.28</w:delText>
              </w:r>
            </w:del>
          </w:p>
        </w:tc>
      </w:tr>
    </w:tbl>
    <w:p w14:paraId="00000183" w14:textId="77777777" w:rsidR="002E34FA" w:rsidRPr="002968EE" w:rsidRDefault="006727F5">
      <w:pPr>
        <w:rPr>
          <w:rFonts w:ascii="Times New Roman" w:eastAsia="Times New Roman" w:hAnsi="Times New Roman" w:cs="Times New Roman"/>
          <w:sz w:val="24"/>
          <w:szCs w:val="24"/>
        </w:rPr>
      </w:pPr>
      <w:r w:rsidRPr="002968EE">
        <w:rPr>
          <w:rFonts w:ascii="Times New Roman" w:hAnsi="Times New Roman" w:cs="Times New Roman"/>
          <w:sz w:val="24"/>
          <w:szCs w:val="24"/>
        </w:rPr>
        <w:br w:type="page"/>
      </w:r>
    </w:p>
    <w:p w14:paraId="00000184"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Table 2: Indicator variable analysis results comparing the slope of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values over 1–7 day horizons among forecast variables. Chlorophyll was treated as the reference variable for the analysis. Statistically significant p values are in bold.</w:t>
      </w:r>
    </w:p>
    <w:tbl>
      <w:tblPr>
        <w:tblStyle w:val="1"/>
        <w:tblW w:w="7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1200"/>
        <w:gridCol w:w="1050"/>
        <w:gridCol w:w="1185"/>
        <w:gridCol w:w="1050"/>
      </w:tblGrid>
      <w:tr w:rsidR="002E34FA" w:rsidRPr="002968EE" w14:paraId="35BEF315" w14:textId="77777777">
        <w:tc>
          <w:tcPr>
            <w:tcW w:w="2520" w:type="dxa"/>
            <w:tcBorders>
              <w:left w:val="nil"/>
              <w:bottom w:val="single" w:sz="24" w:space="0" w:color="000000"/>
              <w:right w:val="nil"/>
            </w:tcBorders>
            <w:shd w:val="clear" w:color="auto" w:fill="auto"/>
            <w:tcMar>
              <w:top w:w="0" w:type="dxa"/>
              <w:left w:w="0" w:type="dxa"/>
              <w:bottom w:w="0" w:type="dxa"/>
              <w:right w:w="0" w:type="dxa"/>
            </w:tcMar>
          </w:tcPr>
          <w:p w14:paraId="00000185" w14:textId="77777777" w:rsidR="002E34FA" w:rsidRPr="002968EE" w:rsidRDefault="002E34FA">
            <w:pPr>
              <w:widowControl w:val="0"/>
              <w:spacing w:line="240" w:lineRule="auto"/>
              <w:rPr>
                <w:rFonts w:ascii="Times New Roman" w:eastAsia="Times New Roman" w:hAnsi="Times New Roman" w:cs="Times New Roman"/>
                <w:sz w:val="24"/>
                <w:szCs w:val="24"/>
                <w:highlight w:val="white"/>
              </w:rPr>
            </w:pPr>
          </w:p>
        </w:tc>
        <w:tc>
          <w:tcPr>
            <w:tcW w:w="1200" w:type="dxa"/>
            <w:tcBorders>
              <w:left w:val="nil"/>
              <w:bottom w:val="single" w:sz="24" w:space="0" w:color="000000"/>
              <w:right w:val="nil"/>
            </w:tcBorders>
            <w:shd w:val="clear" w:color="auto" w:fill="auto"/>
            <w:tcMar>
              <w:top w:w="0" w:type="dxa"/>
              <w:left w:w="0" w:type="dxa"/>
              <w:bottom w:w="0" w:type="dxa"/>
              <w:right w:w="0" w:type="dxa"/>
            </w:tcMar>
          </w:tcPr>
          <w:p w14:paraId="00000186"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Estimate</w:t>
            </w:r>
          </w:p>
        </w:tc>
        <w:tc>
          <w:tcPr>
            <w:tcW w:w="1050" w:type="dxa"/>
            <w:tcBorders>
              <w:left w:val="nil"/>
              <w:bottom w:val="single" w:sz="24" w:space="0" w:color="000000"/>
              <w:right w:val="nil"/>
            </w:tcBorders>
            <w:shd w:val="clear" w:color="auto" w:fill="auto"/>
            <w:tcMar>
              <w:top w:w="0" w:type="dxa"/>
              <w:left w:w="0" w:type="dxa"/>
              <w:bottom w:w="0" w:type="dxa"/>
              <w:right w:w="0" w:type="dxa"/>
            </w:tcMar>
          </w:tcPr>
          <w:p w14:paraId="00000187"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SE</w:t>
            </w:r>
          </w:p>
        </w:tc>
        <w:tc>
          <w:tcPr>
            <w:tcW w:w="1185" w:type="dxa"/>
            <w:tcBorders>
              <w:left w:val="nil"/>
              <w:bottom w:val="single" w:sz="24" w:space="0" w:color="000000"/>
              <w:right w:val="nil"/>
            </w:tcBorders>
            <w:shd w:val="clear" w:color="auto" w:fill="auto"/>
            <w:tcMar>
              <w:top w:w="0" w:type="dxa"/>
              <w:left w:w="0" w:type="dxa"/>
              <w:bottom w:w="0" w:type="dxa"/>
              <w:right w:w="0" w:type="dxa"/>
            </w:tcMar>
          </w:tcPr>
          <w:p w14:paraId="00000188"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t</w:t>
            </w:r>
          </w:p>
        </w:tc>
        <w:tc>
          <w:tcPr>
            <w:tcW w:w="1050" w:type="dxa"/>
            <w:tcBorders>
              <w:left w:val="nil"/>
              <w:bottom w:val="single" w:sz="24" w:space="0" w:color="000000"/>
              <w:right w:val="nil"/>
            </w:tcBorders>
            <w:shd w:val="clear" w:color="auto" w:fill="auto"/>
            <w:tcMar>
              <w:top w:w="0" w:type="dxa"/>
              <w:left w:w="0" w:type="dxa"/>
              <w:bottom w:w="0" w:type="dxa"/>
              <w:right w:w="0" w:type="dxa"/>
            </w:tcMar>
          </w:tcPr>
          <w:p w14:paraId="00000189"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P value</w:t>
            </w:r>
          </w:p>
        </w:tc>
      </w:tr>
      <w:tr w:rsidR="002E34FA" w:rsidRPr="002968EE" w14:paraId="79805021" w14:textId="77777777">
        <w:trPr>
          <w:trHeight w:val="135"/>
        </w:trPr>
        <w:tc>
          <w:tcPr>
            <w:tcW w:w="7005" w:type="dxa"/>
            <w:gridSpan w:val="5"/>
            <w:tcBorders>
              <w:top w:val="single" w:sz="24" w:space="0" w:color="000000"/>
              <w:left w:val="nil"/>
              <w:bottom w:val="nil"/>
              <w:right w:val="nil"/>
            </w:tcBorders>
            <w:shd w:val="clear" w:color="auto" w:fill="auto"/>
            <w:tcMar>
              <w:top w:w="0" w:type="dxa"/>
              <w:left w:w="0" w:type="dxa"/>
              <w:bottom w:w="0" w:type="dxa"/>
              <w:right w:w="0" w:type="dxa"/>
            </w:tcMar>
          </w:tcPr>
          <w:p w14:paraId="0000018A"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Chlorophyll (reference; n = 68 data points from 8 papers)</w:t>
            </w:r>
          </w:p>
        </w:tc>
      </w:tr>
      <w:tr w:rsidR="002E34FA" w:rsidRPr="002968EE" w14:paraId="4A8F0A95" w14:textId="77777777">
        <w:trPr>
          <w:trHeight w:val="240"/>
        </w:trPr>
        <w:tc>
          <w:tcPr>
            <w:tcW w:w="2520" w:type="dxa"/>
            <w:tcBorders>
              <w:top w:val="nil"/>
              <w:left w:val="nil"/>
              <w:bottom w:val="nil"/>
              <w:right w:val="nil"/>
            </w:tcBorders>
            <w:tcMar>
              <w:top w:w="0" w:type="dxa"/>
              <w:left w:w="0" w:type="dxa"/>
              <w:bottom w:w="0" w:type="dxa"/>
              <w:right w:w="0" w:type="dxa"/>
            </w:tcMar>
          </w:tcPr>
          <w:p w14:paraId="0000018F"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00000190"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0.98</w:t>
            </w:r>
          </w:p>
        </w:tc>
        <w:tc>
          <w:tcPr>
            <w:tcW w:w="1050" w:type="dxa"/>
            <w:tcBorders>
              <w:top w:val="nil"/>
              <w:left w:val="nil"/>
              <w:bottom w:val="nil"/>
              <w:right w:val="nil"/>
            </w:tcBorders>
            <w:shd w:val="clear" w:color="auto" w:fill="auto"/>
            <w:tcMar>
              <w:top w:w="0" w:type="dxa"/>
              <w:left w:w="0" w:type="dxa"/>
              <w:bottom w:w="0" w:type="dxa"/>
              <w:right w:w="0" w:type="dxa"/>
            </w:tcMar>
          </w:tcPr>
          <w:p w14:paraId="00000191"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0.025</w:t>
            </w:r>
          </w:p>
        </w:tc>
        <w:tc>
          <w:tcPr>
            <w:tcW w:w="1185" w:type="dxa"/>
            <w:tcBorders>
              <w:top w:val="nil"/>
              <w:left w:val="nil"/>
              <w:bottom w:val="nil"/>
              <w:right w:val="nil"/>
            </w:tcBorders>
            <w:shd w:val="clear" w:color="auto" w:fill="auto"/>
            <w:tcMar>
              <w:top w:w="0" w:type="dxa"/>
              <w:left w:w="0" w:type="dxa"/>
              <w:bottom w:w="0" w:type="dxa"/>
              <w:right w:w="0" w:type="dxa"/>
            </w:tcMar>
          </w:tcPr>
          <w:p w14:paraId="00000192"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39.53</w:t>
            </w:r>
          </w:p>
        </w:tc>
        <w:tc>
          <w:tcPr>
            <w:tcW w:w="1050" w:type="dxa"/>
            <w:tcBorders>
              <w:top w:val="nil"/>
              <w:left w:val="nil"/>
              <w:bottom w:val="nil"/>
              <w:right w:val="nil"/>
            </w:tcBorders>
            <w:shd w:val="clear" w:color="auto" w:fill="auto"/>
            <w:tcMar>
              <w:top w:w="0" w:type="dxa"/>
              <w:left w:w="0" w:type="dxa"/>
              <w:bottom w:w="0" w:type="dxa"/>
              <w:right w:w="0" w:type="dxa"/>
            </w:tcMar>
          </w:tcPr>
          <w:p w14:paraId="00000193" w14:textId="77777777" w:rsidR="002E34FA" w:rsidRPr="002968EE" w:rsidRDefault="006727F5">
            <w:pPr>
              <w:widowControl w:val="0"/>
              <w:spacing w:line="24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&lt;0.001</w:t>
            </w:r>
          </w:p>
        </w:tc>
      </w:tr>
      <w:tr w:rsidR="002E34FA" w:rsidRPr="002968EE" w14:paraId="6C95D510" w14:textId="77777777">
        <w:tc>
          <w:tcPr>
            <w:tcW w:w="2520" w:type="dxa"/>
            <w:tcBorders>
              <w:top w:val="nil"/>
              <w:left w:val="nil"/>
              <w:bottom w:val="nil"/>
              <w:right w:val="nil"/>
            </w:tcBorders>
            <w:tcMar>
              <w:top w:w="0" w:type="dxa"/>
              <w:left w:w="0" w:type="dxa"/>
              <w:bottom w:w="0" w:type="dxa"/>
              <w:right w:w="0" w:type="dxa"/>
            </w:tcMar>
          </w:tcPr>
          <w:p w14:paraId="00000194"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Horizon</w:t>
            </w:r>
          </w:p>
        </w:tc>
        <w:tc>
          <w:tcPr>
            <w:tcW w:w="1200" w:type="dxa"/>
            <w:tcBorders>
              <w:top w:val="nil"/>
              <w:left w:val="nil"/>
              <w:bottom w:val="nil"/>
              <w:right w:val="nil"/>
            </w:tcBorders>
            <w:shd w:val="clear" w:color="auto" w:fill="auto"/>
            <w:tcMar>
              <w:top w:w="0" w:type="dxa"/>
              <w:left w:w="0" w:type="dxa"/>
              <w:bottom w:w="0" w:type="dxa"/>
              <w:right w:w="0" w:type="dxa"/>
            </w:tcMar>
          </w:tcPr>
          <w:p w14:paraId="00000195"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-0.08</w:t>
            </w:r>
          </w:p>
        </w:tc>
        <w:tc>
          <w:tcPr>
            <w:tcW w:w="1050" w:type="dxa"/>
            <w:tcBorders>
              <w:top w:val="nil"/>
              <w:left w:val="nil"/>
              <w:bottom w:val="nil"/>
              <w:right w:val="nil"/>
            </w:tcBorders>
            <w:shd w:val="clear" w:color="auto" w:fill="auto"/>
            <w:tcMar>
              <w:top w:w="0" w:type="dxa"/>
              <w:left w:w="0" w:type="dxa"/>
              <w:bottom w:w="0" w:type="dxa"/>
              <w:right w:w="0" w:type="dxa"/>
            </w:tcMar>
          </w:tcPr>
          <w:p w14:paraId="00000196"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0.012</w:t>
            </w:r>
          </w:p>
        </w:tc>
        <w:tc>
          <w:tcPr>
            <w:tcW w:w="1185" w:type="dxa"/>
            <w:tcBorders>
              <w:top w:val="nil"/>
              <w:left w:val="nil"/>
              <w:bottom w:val="nil"/>
              <w:right w:val="nil"/>
            </w:tcBorders>
            <w:shd w:val="clear" w:color="auto" w:fill="auto"/>
            <w:tcMar>
              <w:top w:w="0" w:type="dxa"/>
              <w:left w:w="0" w:type="dxa"/>
              <w:bottom w:w="0" w:type="dxa"/>
              <w:right w:w="0" w:type="dxa"/>
            </w:tcMar>
          </w:tcPr>
          <w:p w14:paraId="00000197"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-6.78</w:t>
            </w:r>
          </w:p>
        </w:tc>
        <w:tc>
          <w:tcPr>
            <w:tcW w:w="1050" w:type="dxa"/>
            <w:tcBorders>
              <w:top w:val="nil"/>
              <w:left w:val="nil"/>
              <w:bottom w:val="nil"/>
              <w:right w:val="nil"/>
            </w:tcBorders>
            <w:shd w:val="clear" w:color="auto" w:fill="auto"/>
            <w:tcMar>
              <w:top w:w="0" w:type="dxa"/>
              <w:left w:w="0" w:type="dxa"/>
              <w:bottom w:w="0" w:type="dxa"/>
              <w:right w:w="0" w:type="dxa"/>
            </w:tcMar>
          </w:tcPr>
          <w:p w14:paraId="00000198" w14:textId="77777777" w:rsidR="002E34FA" w:rsidRPr="002968EE" w:rsidRDefault="006727F5">
            <w:pPr>
              <w:widowControl w:val="0"/>
              <w:spacing w:line="36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&lt;0.001</w:t>
            </w:r>
          </w:p>
        </w:tc>
      </w:tr>
      <w:tr w:rsidR="002E34FA" w:rsidRPr="002968EE" w14:paraId="4B1BA5F9" w14:textId="77777777">
        <w:trPr>
          <w:trHeight w:val="195"/>
        </w:trPr>
        <w:tc>
          <w:tcPr>
            <w:tcW w:w="7005" w:type="dxa"/>
            <w:gridSpan w:val="5"/>
            <w:tcBorders>
              <w:top w:val="nil"/>
              <w:left w:val="nil"/>
              <w:bottom w:val="nil"/>
              <w:right w:val="nil"/>
            </w:tcBorders>
            <w:shd w:val="clear" w:color="auto" w:fill="auto"/>
            <w:tcMar>
              <w:top w:w="0" w:type="dxa"/>
              <w:left w:w="0" w:type="dxa"/>
              <w:bottom w:w="0" w:type="dxa"/>
              <w:right w:w="0" w:type="dxa"/>
            </w:tcMar>
          </w:tcPr>
          <w:p w14:paraId="00000199"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Phytoplankton (n = 33 data points from 8 papers)</w:t>
            </w:r>
          </w:p>
        </w:tc>
      </w:tr>
      <w:tr w:rsidR="002E34FA" w:rsidRPr="002968EE" w14:paraId="7EBB0F4E" w14:textId="77777777">
        <w:trPr>
          <w:trHeight w:val="285"/>
        </w:trPr>
        <w:tc>
          <w:tcPr>
            <w:tcW w:w="2520" w:type="dxa"/>
            <w:tcBorders>
              <w:top w:val="nil"/>
              <w:left w:val="nil"/>
              <w:bottom w:val="nil"/>
              <w:right w:val="nil"/>
            </w:tcBorders>
            <w:tcMar>
              <w:top w:w="0" w:type="dxa"/>
              <w:left w:w="0" w:type="dxa"/>
              <w:bottom w:w="0" w:type="dxa"/>
              <w:right w:w="0" w:type="dxa"/>
            </w:tcMar>
          </w:tcPr>
          <w:p w14:paraId="0000019E"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0000019F" w14:textId="77777777" w:rsidR="002E34FA" w:rsidRPr="002968EE" w:rsidRDefault="006727F5">
            <w:pPr>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0.04</w:t>
            </w:r>
          </w:p>
        </w:tc>
        <w:tc>
          <w:tcPr>
            <w:tcW w:w="1050" w:type="dxa"/>
            <w:tcBorders>
              <w:top w:val="nil"/>
              <w:left w:val="nil"/>
              <w:bottom w:val="nil"/>
              <w:right w:val="nil"/>
            </w:tcBorders>
            <w:shd w:val="clear" w:color="auto" w:fill="auto"/>
            <w:tcMar>
              <w:top w:w="0" w:type="dxa"/>
              <w:left w:w="0" w:type="dxa"/>
              <w:bottom w:w="0" w:type="dxa"/>
              <w:right w:w="0" w:type="dxa"/>
            </w:tcMar>
          </w:tcPr>
          <w:p w14:paraId="000001A0"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0.055</w:t>
            </w:r>
          </w:p>
        </w:tc>
        <w:tc>
          <w:tcPr>
            <w:tcW w:w="1185" w:type="dxa"/>
            <w:tcBorders>
              <w:top w:val="nil"/>
              <w:left w:val="nil"/>
              <w:bottom w:val="nil"/>
              <w:right w:val="nil"/>
            </w:tcBorders>
            <w:shd w:val="clear" w:color="auto" w:fill="auto"/>
            <w:tcMar>
              <w:top w:w="0" w:type="dxa"/>
              <w:left w:w="0" w:type="dxa"/>
              <w:bottom w:w="0" w:type="dxa"/>
              <w:right w:w="0" w:type="dxa"/>
            </w:tcMar>
          </w:tcPr>
          <w:p w14:paraId="000001A1"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0.71</w:t>
            </w:r>
          </w:p>
        </w:tc>
        <w:tc>
          <w:tcPr>
            <w:tcW w:w="1050" w:type="dxa"/>
            <w:tcBorders>
              <w:top w:val="nil"/>
              <w:left w:val="nil"/>
              <w:bottom w:val="nil"/>
              <w:right w:val="nil"/>
            </w:tcBorders>
            <w:shd w:val="clear" w:color="auto" w:fill="auto"/>
            <w:tcMar>
              <w:top w:w="0" w:type="dxa"/>
              <w:left w:w="0" w:type="dxa"/>
              <w:bottom w:w="0" w:type="dxa"/>
              <w:right w:w="0" w:type="dxa"/>
            </w:tcMar>
          </w:tcPr>
          <w:p w14:paraId="000001A2"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0.48</w:t>
            </w:r>
          </w:p>
        </w:tc>
      </w:tr>
      <w:tr w:rsidR="002E34FA" w:rsidRPr="002968EE" w14:paraId="694718F9" w14:textId="77777777">
        <w:tc>
          <w:tcPr>
            <w:tcW w:w="2520" w:type="dxa"/>
            <w:tcBorders>
              <w:top w:val="nil"/>
              <w:left w:val="nil"/>
              <w:bottom w:val="nil"/>
              <w:right w:val="nil"/>
            </w:tcBorders>
            <w:tcMar>
              <w:top w:w="0" w:type="dxa"/>
              <w:left w:w="0" w:type="dxa"/>
              <w:bottom w:w="0" w:type="dxa"/>
              <w:right w:w="0" w:type="dxa"/>
            </w:tcMar>
          </w:tcPr>
          <w:p w14:paraId="000001A3"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Horizon</w:t>
            </w:r>
          </w:p>
        </w:tc>
        <w:tc>
          <w:tcPr>
            <w:tcW w:w="1200" w:type="dxa"/>
            <w:tcBorders>
              <w:top w:val="nil"/>
              <w:left w:val="nil"/>
              <w:bottom w:val="nil"/>
              <w:right w:val="nil"/>
            </w:tcBorders>
            <w:shd w:val="clear" w:color="auto" w:fill="auto"/>
            <w:tcMar>
              <w:top w:w="0" w:type="dxa"/>
              <w:left w:w="0" w:type="dxa"/>
              <w:bottom w:w="0" w:type="dxa"/>
              <w:right w:w="0" w:type="dxa"/>
            </w:tcMar>
          </w:tcPr>
          <w:p w14:paraId="000001A4"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0.02</w:t>
            </w:r>
          </w:p>
        </w:tc>
        <w:tc>
          <w:tcPr>
            <w:tcW w:w="1050" w:type="dxa"/>
            <w:tcBorders>
              <w:top w:val="nil"/>
              <w:left w:val="nil"/>
              <w:bottom w:val="nil"/>
              <w:right w:val="nil"/>
            </w:tcBorders>
            <w:shd w:val="clear" w:color="auto" w:fill="auto"/>
            <w:tcMar>
              <w:top w:w="0" w:type="dxa"/>
              <w:left w:w="0" w:type="dxa"/>
              <w:bottom w:w="0" w:type="dxa"/>
              <w:right w:w="0" w:type="dxa"/>
            </w:tcMar>
          </w:tcPr>
          <w:p w14:paraId="000001A5"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0.016</w:t>
            </w:r>
          </w:p>
        </w:tc>
        <w:tc>
          <w:tcPr>
            <w:tcW w:w="1185" w:type="dxa"/>
            <w:tcBorders>
              <w:top w:val="nil"/>
              <w:left w:val="nil"/>
              <w:bottom w:val="nil"/>
              <w:right w:val="nil"/>
            </w:tcBorders>
            <w:shd w:val="clear" w:color="auto" w:fill="auto"/>
            <w:tcMar>
              <w:top w:w="0" w:type="dxa"/>
              <w:left w:w="0" w:type="dxa"/>
              <w:bottom w:w="0" w:type="dxa"/>
              <w:right w:w="0" w:type="dxa"/>
            </w:tcMar>
          </w:tcPr>
          <w:p w14:paraId="000001A6"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1.06</w:t>
            </w:r>
          </w:p>
        </w:tc>
        <w:tc>
          <w:tcPr>
            <w:tcW w:w="1050" w:type="dxa"/>
            <w:tcBorders>
              <w:top w:val="nil"/>
              <w:left w:val="nil"/>
              <w:bottom w:val="nil"/>
              <w:right w:val="nil"/>
            </w:tcBorders>
            <w:shd w:val="clear" w:color="auto" w:fill="auto"/>
            <w:tcMar>
              <w:top w:w="0" w:type="dxa"/>
              <w:left w:w="0" w:type="dxa"/>
              <w:bottom w:w="0" w:type="dxa"/>
              <w:right w:w="0" w:type="dxa"/>
            </w:tcMar>
          </w:tcPr>
          <w:p w14:paraId="000001A7"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0.29</w:t>
            </w:r>
          </w:p>
        </w:tc>
      </w:tr>
      <w:tr w:rsidR="002E34FA" w:rsidRPr="002968EE" w14:paraId="6795E930" w14:textId="77777777">
        <w:trPr>
          <w:trHeight w:val="90"/>
        </w:trPr>
        <w:tc>
          <w:tcPr>
            <w:tcW w:w="7005" w:type="dxa"/>
            <w:gridSpan w:val="5"/>
            <w:tcBorders>
              <w:top w:val="nil"/>
              <w:left w:val="nil"/>
              <w:bottom w:val="nil"/>
              <w:right w:val="nil"/>
            </w:tcBorders>
            <w:shd w:val="clear" w:color="auto" w:fill="auto"/>
            <w:tcMar>
              <w:top w:w="0" w:type="dxa"/>
              <w:left w:w="0" w:type="dxa"/>
              <w:bottom w:w="0" w:type="dxa"/>
              <w:right w:w="0" w:type="dxa"/>
            </w:tcMar>
          </w:tcPr>
          <w:p w14:paraId="000001A8"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Pollen (n = 110 data points from 3 papers)</w:t>
            </w:r>
          </w:p>
        </w:tc>
      </w:tr>
      <w:tr w:rsidR="002E34FA" w:rsidRPr="002968EE" w14:paraId="7D1FC361" w14:textId="77777777">
        <w:tc>
          <w:tcPr>
            <w:tcW w:w="2520" w:type="dxa"/>
            <w:tcBorders>
              <w:top w:val="nil"/>
              <w:left w:val="nil"/>
              <w:bottom w:val="nil"/>
              <w:right w:val="nil"/>
            </w:tcBorders>
            <w:tcMar>
              <w:top w:w="0" w:type="dxa"/>
              <w:left w:w="0" w:type="dxa"/>
              <w:bottom w:w="0" w:type="dxa"/>
              <w:right w:w="0" w:type="dxa"/>
            </w:tcMar>
          </w:tcPr>
          <w:p w14:paraId="000001AD"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000001AE"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-0.29</w:t>
            </w:r>
          </w:p>
        </w:tc>
        <w:tc>
          <w:tcPr>
            <w:tcW w:w="1050" w:type="dxa"/>
            <w:tcBorders>
              <w:top w:val="nil"/>
              <w:left w:val="nil"/>
              <w:bottom w:val="nil"/>
              <w:right w:val="nil"/>
            </w:tcBorders>
            <w:shd w:val="clear" w:color="auto" w:fill="auto"/>
            <w:tcMar>
              <w:top w:w="0" w:type="dxa"/>
              <w:left w:w="0" w:type="dxa"/>
              <w:bottom w:w="0" w:type="dxa"/>
              <w:right w:w="0" w:type="dxa"/>
            </w:tcMar>
          </w:tcPr>
          <w:p w14:paraId="000001AF"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0.043</w:t>
            </w:r>
          </w:p>
        </w:tc>
        <w:tc>
          <w:tcPr>
            <w:tcW w:w="1185" w:type="dxa"/>
            <w:tcBorders>
              <w:top w:val="nil"/>
              <w:left w:val="nil"/>
              <w:bottom w:val="nil"/>
              <w:right w:val="nil"/>
            </w:tcBorders>
            <w:shd w:val="clear" w:color="auto" w:fill="auto"/>
            <w:tcMar>
              <w:top w:w="0" w:type="dxa"/>
              <w:left w:w="0" w:type="dxa"/>
              <w:bottom w:w="0" w:type="dxa"/>
              <w:right w:w="0" w:type="dxa"/>
            </w:tcMar>
          </w:tcPr>
          <w:p w14:paraId="000001B0"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-6.62</w:t>
            </w:r>
          </w:p>
        </w:tc>
        <w:tc>
          <w:tcPr>
            <w:tcW w:w="1050" w:type="dxa"/>
            <w:tcBorders>
              <w:top w:val="nil"/>
              <w:left w:val="nil"/>
              <w:bottom w:val="nil"/>
              <w:right w:val="nil"/>
            </w:tcBorders>
            <w:shd w:val="clear" w:color="auto" w:fill="auto"/>
            <w:tcMar>
              <w:top w:w="0" w:type="dxa"/>
              <w:left w:w="0" w:type="dxa"/>
              <w:bottom w:w="0" w:type="dxa"/>
              <w:right w:w="0" w:type="dxa"/>
            </w:tcMar>
          </w:tcPr>
          <w:p w14:paraId="000001B1" w14:textId="77777777" w:rsidR="002E34FA" w:rsidRPr="002968EE" w:rsidRDefault="006727F5">
            <w:pPr>
              <w:widowControl w:val="0"/>
              <w:spacing w:line="24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&lt;0.001</w:t>
            </w:r>
          </w:p>
        </w:tc>
      </w:tr>
      <w:tr w:rsidR="002E34FA" w:rsidRPr="002968EE" w14:paraId="4697647D" w14:textId="77777777">
        <w:trPr>
          <w:trHeight w:val="180"/>
        </w:trPr>
        <w:tc>
          <w:tcPr>
            <w:tcW w:w="2520" w:type="dxa"/>
            <w:tcBorders>
              <w:top w:val="nil"/>
              <w:left w:val="nil"/>
              <w:bottom w:val="nil"/>
              <w:right w:val="nil"/>
            </w:tcBorders>
            <w:tcMar>
              <w:top w:w="0" w:type="dxa"/>
              <w:left w:w="0" w:type="dxa"/>
              <w:bottom w:w="0" w:type="dxa"/>
              <w:right w:w="0" w:type="dxa"/>
            </w:tcMar>
          </w:tcPr>
          <w:p w14:paraId="000001B2"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Horizon</w:t>
            </w:r>
          </w:p>
        </w:tc>
        <w:tc>
          <w:tcPr>
            <w:tcW w:w="1200" w:type="dxa"/>
            <w:tcBorders>
              <w:top w:val="nil"/>
              <w:left w:val="nil"/>
              <w:bottom w:val="nil"/>
              <w:right w:val="nil"/>
            </w:tcBorders>
            <w:shd w:val="clear" w:color="auto" w:fill="auto"/>
            <w:tcMar>
              <w:top w:w="0" w:type="dxa"/>
              <w:left w:w="0" w:type="dxa"/>
              <w:bottom w:w="0" w:type="dxa"/>
              <w:right w:w="0" w:type="dxa"/>
            </w:tcMar>
          </w:tcPr>
          <w:p w14:paraId="000001B3"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0.05</w:t>
            </w:r>
          </w:p>
        </w:tc>
        <w:tc>
          <w:tcPr>
            <w:tcW w:w="1050" w:type="dxa"/>
            <w:tcBorders>
              <w:top w:val="nil"/>
              <w:left w:val="nil"/>
              <w:bottom w:val="nil"/>
              <w:right w:val="nil"/>
            </w:tcBorders>
            <w:shd w:val="clear" w:color="auto" w:fill="auto"/>
            <w:tcMar>
              <w:top w:w="0" w:type="dxa"/>
              <w:left w:w="0" w:type="dxa"/>
              <w:bottom w:w="0" w:type="dxa"/>
              <w:right w:w="0" w:type="dxa"/>
            </w:tcMar>
          </w:tcPr>
          <w:p w14:paraId="000001B4"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0.014</w:t>
            </w:r>
          </w:p>
        </w:tc>
        <w:tc>
          <w:tcPr>
            <w:tcW w:w="1185" w:type="dxa"/>
            <w:tcBorders>
              <w:top w:val="nil"/>
              <w:left w:val="nil"/>
              <w:bottom w:val="nil"/>
              <w:right w:val="nil"/>
            </w:tcBorders>
            <w:shd w:val="clear" w:color="auto" w:fill="auto"/>
            <w:tcMar>
              <w:top w:w="0" w:type="dxa"/>
              <w:left w:w="0" w:type="dxa"/>
              <w:bottom w:w="0" w:type="dxa"/>
              <w:right w:w="0" w:type="dxa"/>
            </w:tcMar>
          </w:tcPr>
          <w:p w14:paraId="000001B5"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3.94</w:t>
            </w:r>
          </w:p>
        </w:tc>
        <w:tc>
          <w:tcPr>
            <w:tcW w:w="1050" w:type="dxa"/>
            <w:tcBorders>
              <w:top w:val="nil"/>
              <w:left w:val="nil"/>
              <w:bottom w:val="nil"/>
              <w:right w:val="nil"/>
            </w:tcBorders>
            <w:shd w:val="clear" w:color="auto" w:fill="auto"/>
            <w:tcMar>
              <w:top w:w="0" w:type="dxa"/>
              <w:left w:w="0" w:type="dxa"/>
              <w:bottom w:w="0" w:type="dxa"/>
              <w:right w:w="0" w:type="dxa"/>
            </w:tcMar>
          </w:tcPr>
          <w:p w14:paraId="000001B6" w14:textId="77777777" w:rsidR="002E34FA" w:rsidRPr="002968EE" w:rsidRDefault="006727F5">
            <w:pPr>
              <w:widowControl w:val="0"/>
              <w:spacing w:line="36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&lt;0.001</w:t>
            </w:r>
          </w:p>
        </w:tc>
      </w:tr>
      <w:tr w:rsidR="002E34FA" w:rsidRPr="002968EE" w14:paraId="38F6D9D1" w14:textId="77777777">
        <w:trPr>
          <w:trHeight w:val="220"/>
        </w:trPr>
        <w:tc>
          <w:tcPr>
            <w:tcW w:w="7005" w:type="dxa"/>
            <w:gridSpan w:val="5"/>
            <w:tcBorders>
              <w:top w:val="nil"/>
              <w:left w:val="nil"/>
              <w:bottom w:val="nil"/>
              <w:right w:val="nil"/>
            </w:tcBorders>
            <w:shd w:val="clear" w:color="auto" w:fill="auto"/>
            <w:tcMar>
              <w:top w:w="0" w:type="dxa"/>
              <w:left w:w="0" w:type="dxa"/>
              <w:bottom w:w="0" w:type="dxa"/>
              <w:right w:w="0" w:type="dxa"/>
            </w:tcMar>
          </w:tcPr>
          <w:p w14:paraId="000001B7"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Evapotranspiration (n = 113 data points from 10 papers)</w:t>
            </w:r>
          </w:p>
        </w:tc>
      </w:tr>
      <w:tr w:rsidR="002E34FA" w:rsidRPr="002968EE" w14:paraId="710EE88F" w14:textId="77777777">
        <w:tc>
          <w:tcPr>
            <w:tcW w:w="2520" w:type="dxa"/>
            <w:tcBorders>
              <w:top w:val="nil"/>
              <w:left w:val="nil"/>
              <w:bottom w:val="nil"/>
              <w:right w:val="nil"/>
            </w:tcBorders>
            <w:tcMar>
              <w:top w:w="0" w:type="dxa"/>
              <w:left w:w="0" w:type="dxa"/>
              <w:bottom w:w="0" w:type="dxa"/>
              <w:right w:w="0" w:type="dxa"/>
            </w:tcMar>
          </w:tcPr>
          <w:p w14:paraId="000001BC"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000001BD"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-0.26</w:t>
            </w:r>
          </w:p>
        </w:tc>
        <w:tc>
          <w:tcPr>
            <w:tcW w:w="1050" w:type="dxa"/>
            <w:tcBorders>
              <w:top w:val="nil"/>
              <w:left w:val="nil"/>
              <w:bottom w:val="nil"/>
              <w:right w:val="nil"/>
            </w:tcBorders>
            <w:shd w:val="clear" w:color="auto" w:fill="auto"/>
            <w:tcMar>
              <w:top w:w="0" w:type="dxa"/>
              <w:left w:w="0" w:type="dxa"/>
              <w:bottom w:w="0" w:type="dxa"/>
              <w:right w:w="0" w:type="dxa"/>
            </w:tcMar>
          </w:tcPr>
          <w:p w14:paraId="000001BE"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0.059</w:t>
            </w:r>
          </w:p>
        </w:tc>
        <w:tc>
          <w:tcPr>
            <w:tcW w:w="1185" w:type="dxa"/>
            <w:tcBorders>
              <w:top w:val="nil"/>
              <w:left w:val="nil"/>
              <w:bottom w:val="nil"/>
              <w:right w:val="nil"/>
            </w:tcBorders>
            <w:shd w:val="clear" w:color="auto" w:fill="auto"/>
            <w:tcMar>
              <w:top w:w="0" w:type="dxa"/>
              <w:left w:w="0" w:type="dxa"/>
              <w:bottom w:w="0" w:type="dxa"/>
              <w:right w:w="0" w:type="dxa"/>
            </w:tcMar>
          </w:tcPr>
          <w:p w14:paraId="000001BF"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-4.40</w:t>
            </w:r>
          </w:p>
        </w:tc>
        <w:tc>
          <w:tcPr>
            <w:tcW w:w="1050" w:type="dxa"/>
            <w:tcBorders>
              <w:top w:val="nil"/>
              <w:left w:val="nil"/>
              <w:bottom w:val="nil"/>
              <w:right w:val="nil"/>
            </w:tcBorders>
            <w:shd w:val="clear" w:color="auto" w:fill="auto"/>
            <w:tcMar>
              <w:top w:w="0" w:type="dxa"/>
              <w:left w:w="0" w:type="dxa"/>
              <w:bottom w:w="0" w:type="dxa"/>
              <w:right w:w="0" w:type="dxa"/>
            </w:tcMar>
          </w:tcPr>
          <w:p w14:paraId="000001C0" w14:textId="77777777" w:rsidR="002E34FA" w:rsidRPr="002968EE" w:rsidRDefault="006727F5">
            <w:pPr>
              <w:widowControl w:val="0"/>
              <w:spacing w:line="24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&lt;0.001</w:t>
            </w:r>
          </w:p>
        </w:tc>
      </w:tr>
      <w:tr w:rsidR="002E34FA" w:rsidRPr="002968EE" w14:paraId="63FCBAA5" w14:textId="77777777">
        <w:tc>
          <w:tcPr>
            <w:tcW w:w="2520" w:type="dxa"/>
            <w:tcBorders>
              <w:top w:val="nil"/>
              <w:left w:val="nil"/>
              <w:right w:val="nil"/>
            </w:tcBorders>
            <w:tcMar>
              <w:top w:w="0" w:type="dxa"/>
              <w:left w:w="0" w:type="dxa"/>
              <w:bottom w:w="0" w:type="dxa"/>
              <w:right w:w="0" w:type="dxa"/>
            </w:tcMar>
          </w:tcPr>
          <w:p w14:paraId="000001C1"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Horizon</w:t>
            </w:r>
          </w:p>
        </w:tc>
        <w:tc>
          <w:tcPr>
            <w:tcW w:w="1200" w:type="dxa"/>
            <w:tcBorders>
              <w:top w:val="nil"/>
              <w:left w:val="nil"/>
              <w:right w:val="nil"/>
            </w:tcBorders>
            <w:shd w:val="clear" w:color="auto" w:fill="auto"/>
            <w:tcMar>
              <w:top w:w="0" w:type="dxa"/>
              <w:left w:w="0" w:type="dxa"/>
              <w:bottom w:w="0" w:type="dxa"/>
              <w:right w:w="0" w:type="dxa"/>
            </w:tcMar>
          </w:tcPr>
          <w:p w14:paraId="000001C2"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0.05</w:t>
            </w:r>
          </w:p>
        </w:tc>
        <w:tc>
          <w:tcPr>
            <w:tcW w:w="1050" w:type="dxa"/>
            <w:tcBorders>
              <w:top w:val="nil"/>
              <w:left w:val="nil"/>
              <w:right w:val="nil"/>
            </w:tcBorders>
            <w:shd w:val="clear" w:color="auto" w:fill="auto"/>
            <w:tcMar>
              <w:top w:w="0" w:type="dxa"/>
              <w:left w:w="0" w:type="dxa"/>
              <w:bottom w:w="0" w:type="dxa"/>
              <w:right w:w="0" w:type="dxa"/>
            </w:tcMar>
          </w:tcPr>
          <w:p w14:paraId="000001C3"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0.015</w:t>
            </w:r>
          </w:p>
        </w:tc>
        <w:tc>
          <w:tcPr>
            <w:tcW w:w="1185" w:type="dxa"/>
            <w:tcBorders>
              <w:top w:val="nil"/>
              <w:left w:val="nil"/>
              <w:right w:val="nil"/>
            </w:tcBorders>
            <w:shd w:val="clear" w:color="auto" w:fill="auto"/>
            <w:tcMar>
              <w:top w:w="0" w:type="dxa"/>
              <w:left w:w="0" w:type="dxa"/>
              <w:bottom w:w="0" w:type="dxa"/>
              <w:right w:w="0" w:type="dxa"/>
            </w:tcMar>
          </w:tcPr>
          <w:p w14:paraId="000001C4"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3.46</w:t>
            </w:r>
          </w:p>
        </w:tc>
        <w:tc>
          <w:tcPr>
            <w:tcW w:w="1050" w:type="dxa"/>
            <w:tcBorders>
              <w:top w:val="nil"/>
              <w:left w:val="nil"/>
              <w:right w:val="nil"/>
            </w:tcBorders>
            <w:shd w:val="clear" w:color="auto" w:fill="auto"/>
            <w:tcMar>
              <w:top w:w="0" w:type="dxa"/>
              <w:left w:w="0" w:type="dxa"/>
              <w:bottom w:w="0" w:type="dxa"/>
              <w:right w:w="0" w:type="dxa"/>
            </w:tcMar>
          </w:tcPr>
          <w:p w14:paraId="000001C5" w14:textId="77777777" w:rsidR="002E34FA" w:rsidRPr="002968EE" w:rsidRDefault="006727F5">
            <w:pPr>
              <w:widowControl w:val="0"/>
              <w:spacing w:line="24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&lt;0.001</w:t>
            </w:r>
          </w:p>
        </w:tc>
      </w:tr>
    </w:tbl>
    <w:p w14:paraId="000001C6" w14:textId="77777777" w:rsidR="002E34FA" w:rsidRPr="002968EE" w:rsidRDefault="006727F5">
      <w:pPr>
        <w:rPr>
          <w:rFonts w:ascii="Times New Roman" w:eastAsia="Times New Roman" w:hAnsi="Times New Roman" w:cs="Times New Roman"/>
          <w:sz w:val="24"/>
          <w:szCs w:val="24"/>
        </w:rPr>
      </w:pPr>
      <w:r w:rsidRPr="002968EE">
        <w:rPr>
          <w:rFonts w:ascii="Times New Roman" w:hAnsi="Times New Roman" w:cs="Times New Roman"/>
          <w:sz w:val="24"/>
          <w:szCs w:val="24"/>
        </w:rPr>
        <w:br w:type="page"/>
      </w:r>
    </w:p>
    <w:p w14:paraId="000001C7"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FIGURE LEGENDS</w:t>
      </w:r>
    </w:p>
    <w:p w14:paraId="000001C8"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Figure 1: Systematic literature analysis methods. a: Flow chart of literature review process. b and c: Venn diagrams illustrating the number of studies that met each of our three criteria after two rounds of review (abstract and paper reviews) for our original Web of Science search (b) and a search of citing and cited papers (c). </w:t>
      </w:r>
    </w:p>
    <w:p w14:paraId="000001C9" w14:textId="77777777" w:rsidR="002E34FA" w:rsidRPr="002968EE" w:rsidRDefault="002E34FA">
      <w:pPr>
        <w:spacing w:line="480" w:lineRule="auto"/>
        <w:rPr>
          <w:rFonts w:ascii="Times New Roman" w:eastAsia="Times New Roman" w:hAnsi="Times New Roman" w:cs="Times New Roman"/>
          <w:sz w:val="24"/>
          <w:szCs w:val="24"/>
          <w:highlight w:val="white"/>
        </w:rPr>
      </w:pPr>
    </w:p>
    <w:p w14:paraId="000001CA"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Figure 2: Number of near-term ecological forecasts published per year. Five papers from the final year (2020) are not plotted because data for this year are incomplete: only papers indexed on Web of Science by the date of our search (18 May 2020) were included in this study. </w:t>
      </w:r>
    </w:p>
    <w:p w14:paraId="000001CB" w14:textId="77777777" w:rsidR="002E34FA" w:rsidRPr="002968EE" w:rsidRDefault="002E34FA">
      <w:pPr>
        <w:spacing w:line="480" w:lineRule="auto"/>
        <w:rPr>
          <w:rFonts w:ascii="Times New Roman" w:eastAsia="Times New Roman" w:hAnsi="Times New Roman" w:cs="Times New Roman"/>
          <w:sz w:val="24"/>
          <w:szCs w:val="24"/>
          <w:highlight w:val="white"/>
        </w:rPr>
      </w:pPr>
    </w:p>
    <w:p w14:paraId="000001CC" w14:textId="0AF1F760"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Figure 3: Description of ecological forecasting papers identified in this study. a: Map of all forecasts: regional and national studies are shown in large transparent points near the center of the forecast region, while point and multipoint forecasts are shown in small opaque points. b: Bar chart illustrating the spatial extent of the forecast for each paper—point, multipoint (several distinct points), regional (a broad region that does not follow national bounds), national, or global (for details about how spatial extent was determined, see </w:t>
      </w:r>
      <w:r w:rsidRPr="002968EE">
        <w:rPr>
          <w:rFonts w:ascii="Times New Roman" w:eastAsia="Times New Roman" w:hAnsi="Times New Roman" w:cs="Times New Roman"/>
          <w:sz w:val="24"/>
          <w:szCs w:val="24"/>
        </w:rPr>
        <w:t xml:space="preserve">Lewis et al. </w:t>
      </w:r>
      <w:del w:id="451" w:author="Abby Lewis" w:date="2021-06-06T19:09:00Z">
        <w:r w:rsidRPr="002968EE">
          <w:rPr>
            <w:rFonts w:ascii="Times New Roman" w:eastAsia="Times New Roman" w:hAnsi="Times New Roman" w:cs="Times New Roman"/>
            <w:sz w:val="24"/>
            <w:szCs w:val="24"/>
          </w:rPr>
          <w:delText xml:space="preserve">Environmental </w:delText>
        </w:r>
      </w:del>
      <w:ins w:id="452" w:author="Abby Lewis" w:date="2021-06-06T19:09:00Z">
        <w:r w:rsidRPr="002968EE">
          <w:rPr>
            <w:rFonts w:ascii="Times New Roman" w:eastAsia="Times New Roman" w:hAnsi="Times New Roman" w:cs="Times New Roman"/>
            <w:sz w:val="24"/>
            <w:szCs w:val="24"/>
          </w:rPr>
          <w:t>2021</w:t>
        </w:r>
      </w:ins>
      <w:del w:id="453" w:author="Abby Lewis" w:date="2021-06-06T19:09:00Z">
        <w:r w:rsidRPr="002968EE">
          <w:rPr>
            <w:rFonts w:ascii="Times New Roman" w:eastAsia="Times New Roman" w:hAnsi="Times New Roman" w:cs="Times New Roman"/>
            <w:sz w:val="24"/>
            <w:szCs w:val="24"/>
          </w:rPr>
          <w:delText>Data Initiative repository forthcoming data publication</w:delText>
        </w:r>
      </w:del>
      <w:r w:rsidRPr="002968EE">
        <w:rPr>
          <w:rFonts w:ascii="Times New Roman" w:eastAsia="Times New Roman" w:hAnsi="Times New Roman" w:cs="Times New Roman"/>
          <w:sz w:val="24"/>
          <w:szCs w:val="24"/>
          <w:highlight w:val="white"/>
        </w:rPr>
        <w:t xml:space="preserve">). c: Bar chart illustrating the class—organismal (population or community) or biogeochemical—of the forecast variable for each paper. Fill colors illustrate ecosystem type. Forecasts that could not be matched to one of our nine ecosystem types have been labeled “other.” </w:t>
      </w:r>
    </w:p>
    <w:p w14:paraId="000001CD" w14:textId="77777777" w:rsidR="002E34FA" w:rsidRPr="002968EE" w:rsidRDefault="002E34FA">
      <w:pPr>
        <w:spacing w:line="480" w:lineRule="auto"/>
        <w:rPr>
          <w:rFonts w:ascii="Times New Roman" w:eastAsia="Times New Roman" w:hAnsi="Times New Roman" w:cs="Times New Roman"/>
          <w:sz w:val="24"/>
          <w:szCs w:val="24"/>
          <w:highlight w:val="white"/>
        </w:rPr>
      </w:pPr>
    </w:p>
    <w:p w14:paraId="000001CE"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Figure 4: Relationship between time step and time horizon of forecasting papers. Colors and numbers within each square indicate the number of papers corresponding to that combination of time step and time horizon. White areas indicate combinations of time step and horizon that were </w:t>
      </w:r>
      <w:r w:rsidRPr="002968EE">
        <w:rPr>
          <w:rFonts w:ascii="Times New Roman" w:eastAsia="Times New Roman" w:hAnsi="Times New Roman" w:cs="Times New Roman"/>
          <w:sz w:val="24"/>
          <w:szCs w:val="24"/>
          <w:highlight w:val="white"/>
        </w:rPr>
        <w:lastRenderedPageBreak/>
        <w:t xml:space="preserve">not represented in the dataset. Papers that did not have a defined horizon (e.g., predicting end of summer harvest) or that did not specify time step/horizon were omitted </w:t>
      </w:r>
      <w:r w:rsidRPr="002968EE">
        <w:rPr>
          <w:rFonts w:ascii="Times New Roman" w:eastAsia="Times New Roman" w:hAnsi="Times New Roman" w:cs="Times New Roman"/>
          <w:sz w:val="24"/>
          <w:szCs w:val="24"/>
        </w:rPr>
        <w:t>(n = 10)</w:t>
      </w:r>
      <w:r w:rsidRPr="002968EE">
        <w:rPr>
          <w:rFonts w:ascii="Times New Roman" w:eastAsia="Times New Roman" w:hAnsi="Times New Roman" w:cs="Times New Roman"/>
          <w:sz w:val="24"/>
          <w:szCs w:val="24"/>
          <w:highlight w:val="white"/>
        </w:rPr>
        <w:t>.</w:t>
      </w:r>
    </w:p>
    <w:p w14:paraId="000001CF" w14:textId="77777777" w:rsidR="002E34FA" w:rsidRPr="002968EE" w:rsidRDefault="002E34FA">
      <w:pPr>
        <w:spacing w:line="480" w:lineRule="auto"/>
        <w:rPr>
          <w:rFonts w:ascii="Times New Roman" w:eastAsia="Times New Roman" w:hAnsi="Times New Roman" w:cs="Times New Roman"/>
          <w:sz w:val="24"/>
          <w:szCs w:val="24"/>
          <w:highlight w:val="white"/>
        </w:rPr>
      </w:pPr>
    </w:p>
    <w:p w14:paraId="000001D0"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Figure 5: Histogram illustrating the total number of years of data used to develop each forecasting paper, summed across model development, training, evaluation, etc. Vertical lines represent the median (left) and mean (right) number of years used.</w:t>
      </w:r>
    </w:p>
    <w:p w14:paraId="000001D1" w14:textId="77777777" w:rsidR="002E34FA" w:rsidRPr="002968EE" w:rsidRDefault="002E34FA">
      <w:pPr>
        <w:spacing w:line="480" w:lineRule="auto"/>
        <w:rPr>
          <w:rFonts w:ascii="Times New Roman" w:eastAsia="Times New Roman" w:hAnsi="Times New Roman" w:cs="Times New Roman"/>
          <w:sz w:val="24"/>
          <w:szCs w:val="24"/>
          <w:highlight w:val="white"/>
        </w:rPr>
      </w:pPr>
    </w:p>
    <w:p w14:paraId="000001D2"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Figure 6: Best practice adoption over time. Points demarcate whether or not an individual paper demonstrated the best practice (1 = observed, 0 = not observed), and lines represent logistic regression results. Significance of the year term in the regression is indicated using asterisks: * indicates p &lt; 0.05, *** indicates p &lt; 0.001. One paper from 1932 was excluded from this analysis.</w:t>
      </w:r>
    </w:p>
    <w:p w14:paraId="000001D3" w14:textId="77777777" w:rsidR="002E34FA" w:rsidRPr="002968EE" w:rsidRDefault="002E34FA">
      <w:pPr>
        <w:spacing w:line="480" w:lineRule="auto"/>
        <w:rPr>
          <w:rFonts w:ascii="Times New Roman" w:eastAsia="Times New Roman" w:hAnsi="Times New Roman" w:cs="Times New Roman"/>
          <w:sz w:val="24"/>
          <w:szCs w:val="24"/>
          <w:highlight w:val="white"/>
        </w:rPr>
      </w:pPr>
    </w:p>
    <w:p w14:paraId="000001D4"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Figure 7: Relationship between forecast performance and forecast horizon (</w:t>
      </w:r>
      <w:proofErr w:type="spellStart"/>
      <w:r w:rsidRPr="002968EE">
        <w:rPr>
          <w:rFonts w:ascii="Times New Roman" w:eastAsia="Times New Roman" w:hAnsi="Times New Roman" w:cs="Times New Roman"/>
          <w:sz w:val="24"/>
          <w:szCs w:val="24"/>
          <w:highlight w:val="white"/>
        </w:rPr>
        <w:t>Horiz</w:t>
      </w:r>
      <w:proofErr w:type="spellEnd"/>
      <w:r w:rsidRPr="002968EE">
        <w:rPr>
          <w:rFonts w:ascii="Times New Roman" w:eastAsia="Times New Roman" w:hAnsi="Times New Roman" w:cs="Times New Roman"/>
          <w:sz w:val="24"/>
          <w:szCs w:val="24"/>
          <w:highlight w:val="white"/>
        </w:rPr>
        <w:t>) for four forecast variables: chlorophyll (Chl), phytoplankton (Phyto), pollen, and evapotranspiration (ET). Different papers are indicated by points of different colors and shapes. Within a paper, forecasts using the same model were averaged (across sites, years, etc.). Rightmost panel: model predictions from the quantile regression indicator analysis.</w:t>
      </w:r>
    </w:p>
    <w:p w14:paraId="000001D5"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hAnsi="Times New Roman" w:cs="Times New Roman"/>
          <w:sz w:val="24"/>
          <w:szCs w:val="24"/>
        </w:rPr>
        <w:br w:type="page"/>
      </w:r>
    </w:p>
    <w:p w14:paraId="000001D6"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Figure 1</w:t>
      </w:r>
    </w:p>
    <w:p w14:paraId="000001D7" w14:textId="6C51465D" w:rsidR="002E34FA" w:rsidRPr="002968EE" w:rsidRDefault="007D2631">
      <w:pPr>
        <w:rPr>
          <w:rFonts w:ascii="Times New Roman" w:eastAsia="Times New Roman" w:hAnsi="Times New Roman" w:cs="Times New Roman"/>
          <w:sz w:val="24"/>
          <w:szCs w:val="24"/>
          <w:highlight w:val="white"/>
        </w:rPr>
      </w:pPr>
      <w:ins w:id="454" w:author="Abby Lewis" w:date="2021-07-05T09:53:00Z">
        <w:r>
          <w:rPr>
            <w:rFonts w:ascii="Times New Roman" w:eastAsia="Times New Roman" w:hAnsi="Times New Roman" w:cs="Times New Roman"/>
            <w:noProof/>
            <w:sz w:val="24"/>
            <w:szCs w:val="24"/>
            <w:lang w:val="en-US"/>
          </w:rPr>
          <w:drawing>
            <wp:inline distT="0" distB="0" distL="0" distR="0" wp14:anchorId="05054D22" wp14:editId="0BE22BA2">
              <wp:extent cx="5486400" cy="4433853"/>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4433853"/>
                      </a:xfrm>
                      <a:prstGeom prst="rect">
                        <a:avLst/>
                      </a:prstGeom>
                    </pic:spPr>
                  </pic:pic>
                </a:graphicData>
              </a:graphic>
            </wp:inline>
          </w:drawing>
        </w:r>
      </w:ins>
      <w:del w:id="455" w:author="Abby Lewis" w:date="2021-06-13T15:22:00Z">
        <w:r w:rsidR="006727F5" w:rsidRPr="002968EE">
          <w:rPr>
            <w:rFonts w:ascii="Times New Roman" w:eastAsia="Times New Roman" w:hAnsi="Times New Roman" w:cs="Times New Roman"/>
            <w:noProof/>
            <w:sz w:val="24"/>
            <w:szCs w:val="24"/>
            <w:lang w:val="en-US"/>
          </w:rPr>
          <w:drawing>
            <wp:inline distT="0" distB="0" distL="0" distR="0" wp14:anchorId="4746D7B1" wp14:editId="33B54063">
              <wp:extent cx="5486400" cy="41148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486400" cy="4114800"/>
                      </a:xfrm>
                      <a:prstGeom prst="rect">
                        <a:avLst/>
                      </a:prstGeom>
                      <a:ln/>
                    </pic:spPr>
                  </pic:pic>
                </a:graphicData>
              </a:graphic>
            </wp:inline>
          </w:drawing>
        </w:r>
      </w:del>
      <w:r w:rsidR="006727F5" w:rsidRPr="002968EE">
        <w:rPr>
          <w:rFonts w:ascii="Times New Roman" w:hAnsi="Times New Roman" w:cs="Times New Roman"/>
          <w:sz w:val="24"/>
          <w:szCs w:val="24"/>
        </w:rPr>
        <w:br w:type="page"/>
      </w:r>
    </w:p>
    <w:p w14:paraId="000001D8"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Figure 2</w:t>
      </w:r>
    </w:p>
    <w:p w14:paraId="000001D9" w14:textId="77777777" w:rsidR="002E34FA" w:rsidRPr="002968EE" w:rsidRDefault="006727F5">
      <w:pP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noProof/>
          <w:sz w:val="24"/>
          <w:szCs w:val="24"/>
          <w:lang w:val="en-US"/>
        </w:rPr>
        <w:drawing>
          <wp:inline distT="0" distB="0" distL="0" distR="0" wp14:anchorId="7E55B619" wp14:editId="3937DCE9">
            <wp:extent cx="2743200" cy="2743200"/>
            <wp:effectExtent l="0" t="0" r="0" b="0"/>
            <wp:docPr id="18" name="image1.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histogram&#10;&#10;Description automatically generated"/>
                    <pic:cNvPicPr preferRelativeResize="0"/>
                  </pic:nvPicPr>
                  <pic:blipFill>
                    <a:blip r:embed="rId13"/>
                    <a:srcRect/>
                    <a:stretch>
                      <a:fillRect/>
                    </a:stretch>
                  </pic:blipFill>
                  <pic:spPr>
                    <a:xfrm>
                      <a:off x="0" y="0"/>
                      <a:ext cx="2743200" cy="2743200"/>
                    </a:xfrm>
                    <a:prstGeom prst="rect">
                      <a:avLst/>
                    </a:prstGeom>
                    <a:ln/>
                  </pic:spPr>
                </pic:pic>
              </a:graphicData>
            </a:graphic>
          </wp:inline>
        </w:drawing>
      </w:r>
      <w:r w:rsidRPr="002968EE">
        <w:rPr>
          <w:rFonts w:ascii="Times New Roman" w:hAnsi="Times New Roman" w:cs="Times New Roman"/>
          <w:sz w:val="24"/>
          <w:szCs w:val="24"/>
        </w:rPr>
        <w:br w:type="page"/>
      </w:r>
    </w:p>
    <w:p w14:paraId="000001DA"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Figure 3</w:t>
      </w:r>
    </w:p>
    <w:p w14:paraId="000001DB" w14:textId="77777777" w:rsidR="002E34FA" w:rsidRPr="002968EE" w:rsidRDefault="006727F5">
      <w:pP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noProof/>
          <w:sz w:val="24"/>
          <w:szCs w:val="24"/>
          <w:lang w:val="en-US"/>
        </w:rPr>
        <w:drawing>
          <wp:inline distT="0" distB="0" distL="0" distR="0" wp14:anchorId="2F22ABFD" wp14:editId="602CDE7A">
            <wp:extent cx="5486400" cy="5029200"/>
            <wp:effectExtent l="0" t="0" r="0" b="0"/>
            <wp:docPr id="21" name="image9.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picture containing chart&#10;&#10;Description automatically generated"/>
                    <pic:cNvPicPr preferRelativeResize="0"/>
                  </pic:nvPicPr>
                  <pic:blipFill>
                    <a:blip r:embed="rId14"/>
                    <a:srcRect/>
                    <a:stretch>
                      <a:fillRect/>
                    </a:stretch>
                  </pic:blipFill>
                  <pic:spPr>
                    <a:xfrm>
                      <a:off x="0" y="0"/>
                      <a:ext cx="5486400" cy="5029200"/>
                    </a:xfrm>
                    <a:prstGeom prst="rect">
                      <a:avLst/>
                    </a:prstGeom>
                    <a:ln/>
                  </pic:spPr>
                </pic:pic>
              </a:graphicData>
            </a:graphic>
          </wp:inline>
        </w:drawing>
      </w:r>
      <w:r w:rsidRPr="002968EE">
        <w:rPr>
          <w:rFonts w:ascii="Times New Roman" w:hAnsi="Times New Roman" w:cs="Times New Roman"/>
          <w:sz w:val="24"/>
          <w:szCs w:val="24"/>
        </w:rPr>
        <w:br w:type="page"/>
      </w:r>
    </w:p>
    <w:p w14:paraId="000001DC"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Figure 4</w:t>
      </w:r>
    </w:p>
    <w:p w14:paraId="000001DD" w14:textId="77777777" w:rsidR="002E34FA" w:rsidRPr="002968EE" w:rsidRDefault="006727F5">
      <w:pP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noProof/>
          <w:sz w:val="24"/>
          <w:szCs w:val="24"/>
          <w:lang w:val="en-US"/>
        </w:rPr>
        <w:drawing>
          <wp:inline distT="0" distB="0" distL="0" distR="0" wp14:anchorId="345FD8CB" wp14:editId="5C0CC1DB">
            <wp:extent cx="2743200" cy="2743200"/>
            <wp:effectExtent l="0" t="0" r="0" b="0"/>
            <wp:docPr id="20" name="image3.png"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png" descr="Chart&#10;&#10;Description automatically generated with low confidence"/>
                    <pic:cNvPicPr preferRelativeResize="0"/>
                  </pic:nvPicPr>
                  <pic:blipFill>
                    <a:blip r:embed="rId15"/>
                    <a:srcRect/>
                    <a:stretch>
                      <a:fillRect/>
                    </a:stretch>
                  </pic:blipFill>
                  <pic:spPr>
                    <a:xfrm>
                      <a:off x="0" y="0"/>
                      <a:ext cx="2743200" cy="2743200"/>
                    </a:xfrm>
                    <a:prstGeom prst="rect">
                      <a:avLst/>
                    </a:prstGeom>
                    <a:ln/>
                  </pic:spPr>
                </pic:pic>
              </a:graphicData>
            </a:graphic>
          </wp:inline>
        </w:drawing>
      </w:r>
      <w:r w:rsidRPr="002968EE">
        <w:rPr>
          <w:rFonts w:ascii="Times New Roman" w:hAnsi="Times New Roman" w:cs="Times New Roman"/>
          <w:sz w:val="24"/>
          <w:szCs w:val="24"/>
        </w:rPr>
        <w:br w:type="page"/>
      </w:r>
    </w:p>
    <w:p w14:paraId="000001DE"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Figure 5</w:t>
      </w:r>
    </w:p>
    <w:p w14:paraId="000001DF" w14:textId="77777777" w:rsidR="002E34FA" w:rsidRPr="002968EE" w:rsidRDefault="006727F5">
      <w:pP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noProof/>
          <w:sz w:val="24"/>
          <w:szCs w:val="24"/>
          <w:lang w:val="en-US"/>
        </w:rPr>
        <w:drawing>
          <wp:inline distT="0" distB="0" distL="0" distR="0" wp14:anchorId="7075CDCA" wp14:editId="7264B96A">
            <wp:extent cx="2743200" cy="2743200"/>
            <wp:effectExtent l="0" t="0" r="0" b="0"/>
            <wp:docPr id="23" name="image6.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Chart, histogram&#10;&#10;Description automatically generated"/>
                    <pic:cNvPicPr preferRelativeResize="0"/>
                  </pic:nvPicPr>
                  <pic:blipFill>
                    <a:blip r:embed="rId16"/>
                    <a:srcRect/>
                    <a:stretch>
                      <a:fillRect/>
                    </a:stretch>
                  </pic:blipFill>
                  <pic:spPr>
                    <a:xfrm>
                      <a:off x="0" y="0"/>
                      <a:ext cx="2743200" cy="2743200"/>
                    </a:xfrm>
                    <a:prstGeom prst="rect">
                      <a:avLst/>
                    </a:prstGeom>
                    <a:ln/>
                  </pic:spPr>
                </pic:pic>
              </a:graphicData>
            </a:graphic>
          </wp:inline>
        </w:drawing>
      </w:r>
      <w:r w:rsidRPr="002968EE">
        <w:rPr>
          <w:rFonts w:ascii="Times New Roman" w:hAnsi="Times New Roman" w:cs="Times New Roman"/>
          <w:sz w:val="24"/>
          <w:szCs w:val="24"/>
        </w:rPr>
        <w:br w:type="page"/>
      </w:r>
    </w:p>
    <w:p w14:paraId="000001E0"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Figure 6</w:t>
      </w:r>
    </w:p>
    <w:p w14:paraId="000001E1" w14:textId="2E7ED15A" w:rsidR="002E34FA" w:rsidRPr="002968EE" w:rsidRDefault="006215B4">
      <w:pPr>
        <w:rPr>
          <w:rFonts w:ascii="Times New Roman" w:eastAsia="Times New Roman" w:hAnsi="Times New Roman" w:cs="Times New Roman"/>
          <w:sz w:val="24"/>
          <w:szCs w:val="24"/>
          <w:highlight w:val="white"/>
        </w:rPr>
      </w:pPr>
      <w:ins w:id="456" w:author="Abby Lewis" w:date="2021-07-05T10:30:00Z">
        <w:r>
          <w:rPr>
            <w:rFonts w:ascii="Times New Roman" w:eastAsia="Times New Roman" w:hAnsi="Times New Roman" w:cs="Times New Roman"/>
            <w:noProof/>
            <w:sz w:val="24"/>
            <w:szCs w:val="24"/>
            <w:lang w:val="en-US"/>
          </w:rPr>
          <w:drawing>
            <wp:inline distT="0" distB="0" distL="0" distR="0" wp14:anchorId="52322C88" wp14:editId="4C9A9F40">
              <wp:extent cx="5486400" cy="4572000"/>
              <wp:effectExtent l="0" t="0" r="0" b="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4572000"/>
                      </a:xfrm>
                      <a:prstGeom prst="rect">
                        <a:avLst/>
                      </a:prstGeom>
                    </pic:spPr>
                  </pic:pic>
                </a:graphicData>
              </a:graphic>
            </wp:inline>
          </w:drawing>
        </w:r>
      </w:ins>
      <w:del w:id="457" w:author="Abby Lewis" w:date="2021-06-20T18:46:00Z">
        <w:r w:rsidR="006727F5" w:rsidRPr="002968EE">
          <w:rPr>
            <w:rFonts w:ascii="Times New Roman" w:eastAsia="Times New Roman" w:hAnsi="Times New Roman" w:cs="Times New Roman"/>
            <w:noProof/>
            <w:sz w:val="24"/>
            <w:szCs w:val="24"/>
            <w:lang w:val="en-US"/>
          </w:rPr>
          <w:drawing>
            <wp:inline distT="0" distB="0" distL="0" distR="0" wp14:anchorId="5DAA3A31" wp14:editId="23310E9F">
              <wp:extent cx="5486400" cy="4572000"/>
              <wp:effectExtent l="0" t="0" r="0" b="0"/>
              <wp:docPr id="25" name="image5.png" descr="A picture containing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calendar&#10;&#10;Description automatically generated"/>
                      <pic:cNvPicPr preferRelativeResize="0"/>
                    </pic:nvPicPr>
                    <pic:blipFill>
                      <a:blip r:embed="rId18"/>
                      <a:srcRect/>
                      <a:stretch>
                        <a:fillRect/>
                      </a:stretch>
                    </pic:blipFill>
                    <pic:spPr>
                      <a:xfrm>
                        <a:off x="0" y="0"/>
                        <a:ext cx="5486400" cy="4572000"/>
                      </a:xfrm>
                      <a:prstGeom prst="rect">
                        <a:avLst/>
                      </a:prstGeom>
                      <a:ln/>
                    </pic:spPr>
                  </pic:pic>
                </a:graphicData>
              </a:graphic>
            </wp:inline>
          </w:drawing>
        </w:r>
      </w:del>
      <w:r w:rsidR="006727F5" w:rsidRPr="002968EE">
        <w:rPr>
          <w:rFonts w:ascii="Times New Roman" w:hAnsi="Times New Roman" w:cs="Times New Roman"/>
          <w:sz w:val="24"/>
          <w:szCs w:val="24"/>
        </w:rPr>
        <w:br w:type="page"/>
      </w:r>
    </w:p>
    <w:p w14:paraId="000001E2"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Figure 7</w:t>
      </w:r>
    </w:p>
    <w:p w14:paraId="000001E3"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noProof/>
          <w:sz w:val="24"/>
          <w:szCs w:val="24"/>
          <w:lang w:val="en-US"/>
        </w:rPr>
        <w:drawing>
          <wp:inline distT="0" distB="0" distL="0" distR="0" wp14:anchorId="6D8E4402" wp14:editId="05D3EB34">
            <wp:extent cx="5486400" cy="2743200"/>
            <wp:effectExtent l="0" t="0" r="0" b="0"/>
            <wp:docPr id="24" name="image7.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10;&#10;Description automatically generated"/>
                    <pic:cNvPicPr preferRelativeResize="0"/>
                  </pic:nvPicPr>
                  <pic:blipFill>
                    <a:blip r:embed="rId19"/>
                    <a:srcRect/>
                    <a:stretch>
                      <a:fillRect/>
                    </a:stretch>
                  </pic:blipFill>
                  <pic:spPr>
                    <a:xfrm>
                      <a:off x="0" y="0"/>
                      <a:ext cx="5486400" cy="2743200"/>
                    </a:xfrm>
                    <a:prstGeom prst="rect">
                      <a:avLst/>
                    </a:prstGeom>
                    <a:ln/>
                  </pic:spPr>
                </pic:pic>
              </a:graphicData>
            </a:graphic>
          </wp:inline>
        </w:drawing>
      </w:r>
    </w:p>
    <w:sectPr w:rsidR="002E34FA" w:rsidRPr="002968EE">
      <w:headerReference w:type="default" r:id="rId20"/>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89" w:author="Dexter Howard" w:date="2021-06-28T16:22:00Z" w:initials="">
    <w:p w14:paraId="0FCD137B" w14:textId="77777777" w:rsidR="0022190C" w:rsidRDefault="0022190C">
      <w:pPr>
        <w:widowControl w:val="0"/>
        <w:pBdr>
          <w:top w:val="nil"/>
          <w:left w:val="nil"/>
          <w:bottom w:val="nil"/>
          <w:right w:val="nil"/>
          <w:between w:val="nil"/>
        </w:pBdr>
        <w:spacing w:line="240" w:lineRule="auto"/>
        <w:rPr>
          <w:noProof/>
          <w:color w:val="000000"/>
        </w:rPr>
      </w:pPr>
    </w:p>
    <w:p w14:paraId="00000200" w14:textId="6C72EBCD" w:rsidR="00AC744B" w:rsidRDefault="00AC744B">
      <w:pPr>
        <w:widowControl w:val="0"/>
        <w:pBdr>
          <w:top w:val="nil"/>
          <w:left w:val="nil"/>
          <w:bottom w:val="nil"/>
          <w:right w:val="nil"/>
          <w:between w:val="nil"/>
        </w:pBdr>
        <w:spacing w:line="240" w:lineRule="auto"/>
        <w:rPr>
          <w:color w:val="000000"/>
        </w:rPr>
      </w:pPr>
      <w:r>
        <w:rPr>
          <w:color w:val="000000"/>
        </w:rPr>
        <w:t>Forecastability?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00020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00200" w16cid:durableId="24855C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F24EDE" w14:textId="77777777" w:rsidR="00E14548" w:rsidRDefault="00E14548">
      <w:pPr>
        <w:spacing w:line="240" w:lineRule="auto"/>
      </w:pPr>
      <w:r>
        <w:separator/>
      </w:r>
    </w:p>
  </w:endnote>
  <w:endnote w:type="continuationSeparator" w:id="0">
    <w:p w14:paraId="0E41899A" w14:textId="77777777" w:rsidR="00E14548" w:rsidRDefault="00E145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Gungsuh">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4D0145" w14:textId="77777777" w:rsidR="00E14548" w:rsidRDefault="00E14548">
      <w:pPr>
        <w:spacing w:line="240" w:lineRule="auto"/>
      </w:pPr>
      <w:r>
        <w:separator/>
      </w:r>
    </w:p>
  </w:footnote>
  <w:footnote w:type="continuationSeparator" w:id="0">
    <w:p w14:paraId="440904CF" w14:textId="77777777" w:rsidR="00E14548" w:rsidRDefault="00E14548">
      <w:pPr>
        <w:spacing w:line="240" w:lineRule="auto"/>
      </w:pPr>
      <w:r>
        <w:continuationSeparator/>
      </w:r>
    </w:p>
  </w:footnote>
  <w:footnote w:id="1">
    <w:p w14:paraId="000001E4" w14:textId="77777777"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r>
        <w:rPr>
          <w:rFonts w:ascii="Times New Roman" w:eastAsia="Times New Roman" w:hAnsi="Times New Roman" w:cs="Times New Roman"/>
          <w:color w:val="000000"/>
          <w:sz w:val="24"/>
          <w:szCs w:val="24"/>
        </w:rPr>
        <w:t xml:space="preserve">Corresponding author. </w:t>
      </w:r>
      <w:r>
        <w:rPr>
          <w:rFonts w:ascii="Times New Roman" w:eastAsia="Times New Roman" w:hAnsi="Times New Roman" w:cs="Times New Roman"/>
          <w:sz w:val="24"/>
          <w:szCs w:val="24"/>
        </w:rPr>
        <w:t xml:space="preserve">Address: </w:t>
      </w:r>
      <w:r>
        <w:rPr>
          <w:rFonts w:ascii="Times New Roman" w:eastAsia="Times New Roman" w:hAnsi="Times New Roman" w:cs="Times New Roman"/>
          <w:sz w:val="24"/>
          <w:szCs w:val="24"/>
          <w:highlight w:val="white"/>
        </w:rPr>
        <w:t xml:space="preserve">Department of Biological Sciences, </w:t>
      </w:r>
      <w:proofErr w:type="spellStart"/>
      <w:r>
        <w:rPr>
          <w:rFonts w:ascii="Times New Roman" w:eastAsia="Times New Roman" w:hAnsi="Times New Roman" w:cs="Times New Roman"/>
          <w:sz w:val="24"/>
          <w:szCs w:val="24"/>
          <w:highlight w:val="white"/>
        </w:rPr>
        <w:t>Derring</w:t>
      </w:r>
      <w:proofErr w:type="spellEnd"/>
      <w:r>
        <w:rPr>
          <w:rFonts w:ascii="Times New Roman" w:eastAsia="Times New Roman" w:hAnsi="Times New Roman" w:cs="Times New Roman"/>
          <w:sz w:val="24"/>
          <w:szCs w:val="24"/>
          <w:highlight w:val="white"/>
        </w:rPr>
        <w:t xml:space="preserve"> Hall Room 2025, 926 West Campus Drive, Mail Code 0406, Blacksburg, VA 24061, USA. Phone: +1-540-231-0788. Fax: +1-540-231-9307. Email: </w:t>
      </w:r>
      <w:hyperlink r:id="rId1">
        <w:r>
          <w:rPr>
            <w:rFonts w:ascii="Times New Roman" w:eastAsia="Times New Roman" w:hAnsi="Times New Roman" w:cs="Times New Roman"/>
            <w:color w:val="000000"/>
            <w:sz w:val="24"/>
            <w:szCs w:val="24"/>
          </w:rPr>
          <w:t>aslewis@vt.edu</w:t>
        </w:r>
      </w:hyperlink>
      <w:r>
        <w:rPr>
          <w:rFonts w:ascii="Times New Roman" w:eastAsia="Times New Roman" w:hAnsi="Times New Roman" w:cs="Times New Roman"/>
          <w:color w:val="000000"/>
          <w:sz w:val="24"/>
          <w:szCs w:val="24"/>
        </w:rPr>
        <w:t>, ORCID ID: 0000-0001-9933-4542</w:t>
      </w:r>
    </w:p>
    <w:p w14:paraId="000001E5" w14:textId="77777777" w:rsidR="00AC744B" w:rsidRDefault="00AC744B">
      <w:pPr>
        <w:pBdr>
          <w:top w:val="nil"/>
          <w:left w:val="nil"/>
          <w:bottom w:val="nil"/>
          <w:right w:val="nil"/>
          <w:between w:val="nil"/>
        </w:pBdr>
        <w:spacing w:line="240" w:lineRule="auto"/>
        <w:rPr>
          <w:color w:val="000000"/>
          <w:sz w:val="20"/>
          <w:szCs w:val="20"/>
        </w:rPr>
      </w:pPr>
    </w:p>
  </w:footnote>
  <w:footnote w:id="2">
    <w:p w14:paraId="000001E6" w14:textId="77777777"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r>
        <w:rPr>
          <w:rFonts w:ascii="Times New Roman" w:eastAsia="Times New Roman" w:hAnsi="Times New Roman" w:cs="Times New Roman"/>
          <w:color w:val="000000"/>
          <w:sz w:val="24"/>
          <w:szCs w:val="24"/>
        </w:rPr>
        <w:t xml:space="preserve">Email: </w:t>
      </w:r>
      <w:hyperlink r:id="rId2">
        <w:r>
          <w:rPr>
            <w:rFonts w:ascii="Times New Roman" w:eastAsia="Times New Roman" w:hAnsi="Times New Roman" w:cs="Times New Roman"/>
            <w:color w:val="000000"/>
            <w:sz w:val="24"/>
            <w:szCs w:val="24"/>
          </w:rPr>
          <w:t>wwoelmer@vt.edu</w:t>
        </w:r>
      </w:hyperlink>
      <w:r>
        <w:rPr>
          <w:rFonts w:ascii="Times New Roman" w:eastAsia="Times New Roman" w:hAnsi="Times New Roman" w:cs="Times New Roman"/>
          <w:color w:val="000000"/>
          <w:sz w:val="24"/>
          <w:szCs w:val="24"/>
        </w:rPr>
        <w:t xml:space="preserve">, ORCID ID: </w:t>
      </w:r>
      <w:r>
        <w:rPr>
          <w:rFonts w:ascii="Times New Roman" w:eastAsia="Times New Roman" w:hAnsi="Times New Roman" w:cs="Times New Roman"/>
          <w:color w:val="000000"/>
          <w:sz w:val="24"/>
          <w:szCs w:val="24"/>
          <w:highlight w:val="white"/>
        </w:rPr>
        <w:t>0000-0001-5147-3877</w:t>
      </w:r>
    </w:p>
    <w:p w14:paraId="000001E7" w14:textId="77777777" w:rsidR="00AC744B" w:rsidRDefault="00AC744B">
      <w:pPr>
        <w:pBdr>
          <w:top w:val="nil"/>
          <w:left w:val="nil"/>
          <w:bottom w:val="nil"/>
          <w:right w:val="nil"/>
          <w:between w:val="nil"/>
        </w:pBdr>
        <w:spacing w:line="240" w:lineRule="auto"/>
        <w:rPr>
          <w:color w:val="000000"/>
          <w:sz w:val="20"/>
          <w:szCs w:val="20"/>
        </w:rPr>
      </w:pPr>
    </w:p>
  </w:footnote>
  <w:footnote w:id="3">
    <w:p w14:paraId="000001E8" w14:textId="77777777"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hyperlink r:id="rId3">
        <w:r>
          <w:rPr>
            <w:rFonts w:ascii="Times New Roman" w:eastAsia="Times New Roman" w:hAnsi="Times New Roman" w:cs="Times New Roman"/>
            <w:color w:val="000000"/>
            <w:sz w:val="24"/>
            <w:szCs w:val="24"/>
          </w:rPr>
          <w:t>Email: hwander@vt.edu</w:t>
        </w:r>
      </w:hyperlink>
      <w:r>
        <w:rPr>
          <w:rFonts w:ascii="Times New Roman" w:eastAsia="Times New Roman" w:hAnsi="Times New Roman" w:cs="Times New Roman"/>
          <w:color w:val="000000"/>
          <w:sz w:val="24"/>
          <w:szCs w:val="24"/>
        </w:rPr>
        <w:t>, ORCID ID: 0000-0002-3762-6045</w:t>
      </w:r>
    </w:p>
    <w:p w14:paraId="000001E9" w14:textId="77777777" w:rsidR="00AC744B" w:rsidRDefault="00AC744B">
      <w:pPr>
        <w:pBdr>
          <w:top w:val="nil"/>
          <w:left w:val="nil"/>
          <w:bottom w:val="nil"/>
          <w:right w:val="nil"/>
          <w:between w:val="nil"/>
        </w:pBdr>
        <w:spacing w:line="240" w:lineRule="auto"/>
        <w:rPr>
          <w:color w:val="000000"/>
          <w:sz w:val="20"/>
          <w:szCs w:val="20"/>
        </w:rPr>
      </w:pPr>
    </w:p>
  </w:footnote>
  <w:footnote w:id="4">
    <w:p w14:paraId="000001EA" w14:textId="77777777"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r>
        <w:rPr>
          <w:rFonts w:ascii="Times New Roman" w:eastAsia="Times New Roman" w:hAnsi="Times New Roman" w:cs="Times New Roman"/>
          <w:color w:val="000000"/>
          <w:sz w:val="24"/>
          <w:szCs w:val="24"/>
        </w:rPr>
        <w:t xml:space="preserve">Email: </w:t>
      </w:r>
      <w:hyperlink r:id="rId4">
        <w:r>
          <w:rPr>
            <w:rFonts w:ascii="Times New Roman" w:eastAsia="Times New Roman" w:hAnsi="Times New Roman" w:cs="Times New Roman"/>
            <w:color w:val="000000"/>
            <w:sz w:val="24"/>
            <w:szCs w:val="24"/>
          </w:rPr>
          <w:t>dwh1998@vt.edu</w:t>
        </w:r>
      </w:hyperlink>
      <w:r>
        <w:rPr>
          <w:rFonts w:ascii="Times New Roman" w:eastAsia="Times New Roman" w:hAnsi="Times New Roman" w:cs="Times New Roman"/>
          <w:color w:val="000000"/>
          <w:sz w:val="24"/>
          <w:szCs w:val="24"/>
        </w:rPr>
        <w:t>, ORCID ID: 0000-0002-6118-2149</w:t>
      </w:r>
    </w:p>
    <w:p w14:paraId="000001EB" w14:textId="77777777" w:rsidR="00AC744B" w:rsidRDefault="00AC744B">
      <w:pPr>
        <w:pBdr>
          <w:top w:val="nil"/>
          <w:left w:val="nil"/>
          <w:bottom w:val="nil"/>
          <w:right w:val="nil"/>
          <w:between w:val="nil"/>
        </w:pBdr>
        <w:spacing w:line="240" w:lineRule="auto"/>
        <w:rPr>
          <w:color w:val="000000"/>
          <w:sz w:val="20"/>
          <w:szCs w:val="20"/>
        </w:rPr>
      </w:pPr>
    </w:p>
  </w:footnote>
  <w:footnote w:id="5">
    <w:p w14:paraId="000001EC" w14:textId="77777777"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r>
        <w:rPr>
          <w:rFonts w:ascii="Times New Roman" w:eastAsia="Times New Roman" w:hAnsi="Times New Roman" w:cs="Times New Roman"/>
          <w:color w:val="000000"/>
          <w:sz w:val="24"/>
          <w:szCs w:val="24"/>
        </w:rPr>
        <w:t xml:space="preserve">Email: </w:t>
      </w:r>
      <w:hyperlink r:id="rId5">
        <w:r>
          <w:rPr>
            <w:rFonts w:ascii="Times New Roman" w:eastAsia="Times New Roman" w:hAnsi="Times New Roman" w:cs="Times New Roman"/>
            <w:color w:val="000000"/>
            <w:sz w:val="24"/>
            <w:szCs w:val="24"/>
          </w:rPr>
          <w:t>wsjohn2@vt.edu</w:t>
        </w:r>
      </w:hyperlink>
      <w:r>
        <w:rPr>
          <w:rFonts w:ascii="Times New Roman" w:eastAsia="Times New Roman" w:hAnsi="Times New Roman" w:cs="Times New Roman"/>
          <w:color w:val="000000"/>
          <w:sz w:val="24"/>
          <w:szCs w:val="24"/>
        </w:rPr>
        <w:t xml:space="preserve">, ORCID ID: </w:t>
      </w:r>
      <w:r>
        <w:rPr>
          <w:rFonts w:ascii="Times New Roman" w:eastAsia="Times New Roman" w:hAnsi="Times New Roman" w:cs="Times New Roman"/>
          <w:color w:val="000000"/>
          <w:sz w:val="24"/>
          <w:szCs w:val="24"/>
          <w:highlight w:val="white"/>
        </w:rPr>
        <w:t>0000-0002-1564-3290</w:t>
      </w:r>
    </w:p>
    <w:p w14:paraId="000001ED" w14:textId="77777777" w:rsidR="00AC744B" w:rsidRDefault="00AC744B">
      <w:pPr>
        <w:pBdr>
          <w:top w:val="nil"/>
          <w:left w:val="nil"/>
          <w:bottom w:val="nil"/>
          <w:right w:val="nil"/>
          <w:between w:val="nil"/>
        </w:pBdr>
        <w:spacing w:line="240" w:lineRule="auto"/>
        <w:rPr>
          <w:color w:val="000000"/>
          <w:sz w:val="20"/>
          <w:szCs w:val="20"/>
        </w:rPr>
      </w:pPr>
    </w:p>
  </w:footnote>
  <w:footnote w:id="6">
    <w:p w14:paraId="000001EE" w14:textId="77777777"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r>
        <w:rPr>
          <w:rFonts w:ascii="Times New Roman" w:eastAsia="Times New Roman" w:hAnsi="Times New Roman" w:cs="Times New Roman"/>
          <w:color w:val="000000"/>
          <w:sz w:val="24"/>
          <w:szCs w:val="24"/>
        </w:rPr>
        <w:t xml:space="preserve">Email: </w:t>
      </w:r>
      <w:hyperlink r:id="rId6">
        <w:r>
          <w:rPr>
            <w:rFonts w:ascii="Times New Roman" w:eastAsia="Times New Roman" w:hAnsi="Times New Roman" w:cs="Times New Roman"/>
            <w:color w:val="000000"/>
            <w:sz w:val="24"/>
            <w:szCs w:val="24"/>
          </w:rPr>
          <w:t>ryan333@vt.edu</w:t>
        </w:r>
      </w:hyperlink>
      <w:r>
        <w:rPr>
          <w:rFonts w:ascii="Times New Roman" w:eastAsia="Times New Roman" w:hAnsi="Times New Roman" w:cs="Times New Roman"/>
          <w:color w:val="000000"/>
          <w:sz w:val="24"/>
          <w:szCs w:val="24"/>
        </w:rPr>
        <w:t>, ORCID ID: 0000-0001-6370-3852</w:t>
      </w:r>
    </w:p>
    <w:p w14:paraId="000001EF" w14:textId="77777777" w:rsidR="00AC744B" w:rsidRDefault="00AC744B">
      <w:pPr>
        <w:pBdr>
          <w:top w:val="nil"/>
          <w:left w:val="nil"/>
          <w:bottom w:val="nil"/>
          <w:right w:val="nil"/>
          <w:between w:val="nil"/>
        </w:pBdr>
        <w:spacing w:line="240" w:lineRule="auto"/>
        <w:rPr>
          <w:color w:val="000000"/>
          <w:sz w:val="20"/>
          <w:szCs w:val="20"/>
        </w:rPr>
      </w:pPr>
    </w:p>
  </w:footnote>
  <w:footnote w:id="7">
    <w:p w14:paraId="000001F0" w14:textId="77777777"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r>
        <w:rPr>
          <w:rFonts w:ascii="Times New Roman" w:eastAsia="Times New Roman" w:hAnsi="Times New Roman" w:cs="Times New Roman"/>
          <w:color w:val="000000"/>
          <w:sz w:val="24"/>
          <w:szCs w:val="24"/>
        </w:rPr>
        <w:t xml:space="preserve">Email: </w:t>
      </w:r>
      <w:hyperlink r:id="rId7">
        <w:r>
          <w:rPr>
            <w:rFonts w:ascii="Times New Roman" w:eastAsia="Times New Roman" w:hAnsi="Times New Roman" w:cs="Times New Roman"/>
            <w:color w:val="000000"/>
            <w:sz w:val="24"/>
            <w:szCs w:val="24"/>
          </w:rPr>
          <w:t>melofton@vt.edu</w:t>
        </w:r>
      </w:hyperlink>
      <w:r>
        <w:rPr>
          <w:rFonts w:ascii="Times New Roman" w:eastAsia="Times New Roman" w:hAnsi="Times New Roman" w:cs="Times New Roman"/>
          <w:color w:val="000000"/>
          <w:sz w:val="24"/>
          <w:szCs w:val="24"/>
        </w:rPr>
        <w:t xml:space="preserve">, ORCID ID: </w:t>
      </w:r>
      <w:hyperlink r:id="rId8">
        <w:r>
          <w:rPr>
            <w:rFonts w:ascii="Times New Roman" w:eastAsia="Times New Roman" w:hAnsi="Times New Roman" w:cs="Times New Roman"/>
            <w:color w:val="000000"/>
            <w:sz w:val="24"/>
            <w:szCs w:val="24"/>
            <w:highlight w:val="white"/>
          </w:rPr>
          <w:t>0000-0003-3270-1330</w:t>
        </w:r>
      </w:hyperlink>
    </w:p>
    <w:p w14:paraId="000001F1" w14:textId="77777777" w:rsidR="00AC744B" w:rsidRDefault="00AC744B">
      <w:pPr>
        <w:pBdr>
          <w:top w:val="nil"/>
          <w:left w:val="nil"/>
          <w:bottom w:val="nil"/>
          <w:right w:val="nil"/>
          <w:between w:val="nil"/>
        </w:pBdr>
        <w:spacing w:line="240" w:lineRule="auto"/>
        <w:rPr>
          <w:color w:val="000000"/>
          <w:sz w:val="20"/>
          <w:szCs w:val="20"/>
        </w:rPr>
      </w:pPr>
    </w:p>
  </w:footnote>
  <w:footnote w:id="8">
    <w:p w14:paraId="000001F2" w14:textId="77777777"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r>
        <w:rPr>
          <w:rFonts w:ascii="Times New Roman" w:eastAsia="Times New Roman" w:hAnsi="Times New Roman" w:cs="Times New Roman"/>
          <w:color w:val="000000"/>
          <w:sz w:val="24"/>
          <w:szCs w:val="24"/>
        </w:rPr>
        <w:t xml:space="preserve">Email: </w:t>
      </w:r>
      <w:hyperlink r:id="rId9">
        <w:r>
          <w:rPr>
            <w:rFonts w:ascii="Times New Roman" w:eastAsia="Times New Roman" w:hAnsi="Times New Roman" w:cs="Times New Roman"/>
            <w:color w:val="000000"/>
            <w:sz w:val="24"/>
            <w:szCs w:val="24"/>
          </w:rPr>
          <w:t>hammondnw@vt.edu</w:t>
        </w:r>
      </w:hyperlink>
      <w:r>
        <w:rPr>
          <w:rFonts w:ascii="Times New Roman" w:eastAsia="Times New Roman" w:hAnsi="Times New Roman" w:cs="Times New Roman"/>
          <w:color w:val="000000"/>
          <w:sz w:val="24"/>
          <w:szCs w:val="24"/>
        </w:rPr>
        <w:t xml:space="preserve">, ORCID ID: </w:t>
      </w:r>
      <w:r>
        <w:rPr>
          <w:rFonts w:ascii="Times New Roman" w:eastAsia="Times New Roman" w:hAnsi="Times New Roman" w:cs="Times New Roman"/>
          <w:color w:val="000000"/>
          <w:sz w:val="24"/>
          <w:szCs w:val="24"/>
          <w:highlight w:val="white"/>
        </w:rPr>
        <w:t>0000-0003-2975-8280</w:t>
      </w:r>
    </w:p>
    <w:p w14:paraId="000001F3" w14:textId="77777777" w:rsidR="00AC744B" w:rsidRDefault="00AC744B">
      <w:pPr>
        <w:pBdr>
          <w:top w:val="nil"/>
          <w:left w:val="nil"/>
          <w:bottom w:val="nil"/>
          <w:right w:val="nil"/>
          <w:between w:val="nil"/>
        </w:pBdr>
        <w:spacing w:line="240" w:lineRule="auto"/>
        <w:rPr>
          <w:color w:val="000000"/>
          <w:sz w:val="20"/>
          <w:szCs w:val="20"/>
        </w:rPr>
      </w:pPr>
    </w:p>
  </w:footnote>
  <w:footnote w:id="9">
    <w:p w14:paraId="000001F4" w14:textId="77777777"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r>
        <w:rPr>
          <w:rFonts w:ascii="Times New Roman" w:eastAsia="Times New Roman" w:hAnsi="Times New Roman" w:cs="Times New Roman"/>
          <w:color w:val="000000"/>
          <w:sz w:val="24"/>
          <w:szCs w:val="24"/>
        </w:rPr>
        <w:t xml:space="preserve">Email: </w:t>
      </w:r>
      <w:hyperlink r:id="rId10">
        <w:r>
          <w:rPr>
            <w:rFonts w:ascii="Times New Roman" w:eastAsia="Times New Roman" w:hAnsi="Times New Roman" w:cs="Times New Roman"/>
            <w:color w:val="000000"/>
            <w:sz w:val="24"/>
            <w:szCs w:val="24"/>
          </w:rPr>
          <w:t>rachelc1@vt.edu</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vertAlign w:val="superscript"/>
        </w:rPr>
        <w:t xml:space="preserve"> </w:t>
      </w:r>
      <w:r>
        <w:rPr>
          <w:rFonts w:ascii="Times New Roman" w:eastAsia="Times New Roman" w:hAnsi="Times New Roman" w:cs="Times New Roman"/>
          <w:color w:val="000000"/>
          <w:sz w:val="24"/>
          <w:szCs w:val="24"/>
        </w:rPr>
        <w:t xml:space="preserve">ORCID ID: </w:t>
      </w:r>
      <w:r>
        <w:rPr>
          <w:rFonts w:ascii="Times New Roman" w:eastAsia="Times New Roman" w:hAnsi="Times New Roman" w:cs="Times New Roman"/>
          <w:color w:val="000000"/>
          <w:sz w:val="24"/>
          <w:szCs w:val="24"/>
          <w:highlight w:val="white"/>
        </w:rPr>
        <w:t>0000-0001-6101-8085</w:t>
      </w:r>
    </w:p>
    <w:p w14:paraId="000001F5" w14:textId="77777777" w:rsidR="00AC744B" w:rsidRDefault="00AC744B">
      <w:pPr>
        <w:pBdr>
          <w:top w:val="nil"/>
          <w:left w:val="nil"/>
          <w:bottom w:val="nil"/>
          <w:right w:val="nil"/>
          <w:between w:val="nil"/>
        </w:pBdr>
        <w:spacing w:line="240" w:lineRule="auto"/>
        <w:rPr>
          <w:color w:val="000000"/>
          <w:sz w:val="20"/>
          <w:szCs w:val="20"/>
        </w:rPr>
      </w:pPr>
    </w:p>
  </w:footnote>
  <w:footnote w:id="10">
    <w:p w14:paraId="000001F6" w14:textId="77777777"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r>
        <w:rPr>
          <w:rFonts w:ascii="Times New Roman" w:eastAsia="Times New Roman" w:hAnsi="Times New Roman" w:cs="Times New Roman"/>
          <w:color w:val="000000"/>
          <w:sz w:val="24"/>
          <w:szCs w:val="24"/>
        </w:rPr>
        <w:t xml:space="preserve">Email: </w:t>
      </w:r>
      <w:hyperlink r:id="rId11">
        <w:r>
          <w:rPr>
            <w:rFonts w:ascii="Times New Roman" w:eastAsia="Times New Roman" w:hAnsi="Times New Roman" w:cs="Times New Roman"/>
            <w:color w:val="000000"/>
            <w:sz w:val="24"/>
            <w:szCs w:val="24"/>
          </w:rPr>
          <w:t>rqthomas@vt.edu</w:t>
        </w:r>
      </w:hyperlink>
      <w:r>
        <w:rPr>
          <w:rFonts w:ascii="Times New Roman" w:eastAsia="Times New Roman" w:hAnsi="Times New Roman" w:cs="Times New Roman"/>
          <w:color w:val="000000"/>
          <w:sz w:val="24"/>
          <w:szCs w:val="24"/>
        </w:rPr>
        <w:t>, ORCID ID: 0000-0003-1282-7825</w:t>
      </w:r>
    </w:p>
    <w:p w14:paraId="000001F7" w14:textId="77777777" w:rsidR="00AC744B" w:rsidRDefault="00AC744B">
      <w:pPr>
        <w:pBdr>
          <w:top w:val="nil"/>
          <w:left w:val="nil"/>
          <w:bottom w:val="nil"/>
          <w:right w:val="nil"/>
          <w:between w:val="nil"/>
        </w:pBdr>
        <w:spacing w:line="240" w:lineRule="auto"/>
        <w:rPr>
          <w:color w:val="000000"/>
          <w:sz w:val="20"/>
          <w:szCs w:val="20"/>
        </w:rPr>
      </w:pPr>
    </w:p>
  </w:footnote>
  <w:footnote w:id="11">
    <w:p w14:paraId="000001F8" w14:textId="77777777" w:rsidR="00AC744B" w:rsidRDefault="00AC744B">
      <w:pPr>
        <w:pBdr>
          <w:top w:val="nil"/>
          <w:left w:val="nil"/>
          <w:bottom w:val="nil"/>
          <w:right w:val="nil"/>
          <w:between w:val="nil"/>
        </w:pBdr>
        <w:spacing w:line="240" w:lineRule="auto"/>
        <w:rPr>
          <w:color w:val="000000"/>
          <w:sz w:val="20"/>
          <w:szCs w:val="20"/>
        </w:rPr>
      </w:pPr>
      <w:r>
        <w:rPr>
          <w:rStyle w:val="FootnoteReference"/>
        </w:rPr>
        <w:footnoteRef/>
      </w:r>
      <w:r>
        <w:rPr>
          <w:color w:val="000000"/>
          <w:sz w:val="20"/>
          <w:szCs w:val="20"/>
        </w:rPr>
        <w:t xml:space="preserve"> </w:t>
      </w:r>
      <w:r>
        <w:rPr>
          <w:rFonts w:ascii="Times New Roman" w:eastAsia="Times New Roman" w:hAnsi="Times New Roman" w:cs="Times New Roman"/>
          <w:color w:val="000000"/>
          <w:sz w:val="24"/>
          <w:szCs w:val="24"/>
        </w:rPr>
        <w:t>Email: cayelan@vt.edu, ORCID ID: 0000-0001-8835-4476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F9" w14:textId="13484BB1" w:rsidR="00AC744B" w:rsidRDefault="00AC744B">
    <w:pPr>
      <w:jc w:val="right"/>
    </w:pPr>
    <w:r>
      <w:fldChar w:fldCharType="begin"/>
    </w:r>
    <w:r>
      <w:instrText>PAGE</w:instrText>
    </w:r>
    <w:r>
      <w:fldChar w:fldCharType="separate"/>
    </w:r>
    <w:r w:rsidR="003B4A55">
      <w:rPr>
        <w:noProof/>
      </w:rPr>
      <w:t>59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431637"/>
    <w:multiLevelType w:val="multilevel"/>
    <w:tmpl w:val="EF786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2AF2925"/>
    <w:multiLevelType w:val="multilevel"/>
    <w:tmpl w:val="6E9A83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AD519EC"/>
    <w:multiLevelType w:val="multilevel"/>
    <w:tmpl w:val="4A1A2F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bby Lewis">
    <w15:presenceInfo w15:providerId="None" w15:userId="Abby Lewis"/>
  </w15:person>
  <w15:person w15:author="Mary Lofton">
    <w15:presenceInfo w15:providerId="None" w15:userId="Mary Lofton"/>
  </w15:person>
  <w15:person w15:author="Nicholas Hammond">
    <w15:presenceInfo w15:providerId="Windows Live" w15:userId="17c0dbd019bf764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E34FA"/>
    <w:rsid w:val="00016251"/>
    <w:rsid w:val="000410F4"/>
    <w:rsid w:val="000F1B62"/>
    <w:rsid w:val="00153891"/>
    <w:rsid w:val="001E7C58"/>
    <w:rsid w:val="0021273F"/>
    <w:rsid w:val="002142DC"/>
    <w:rsid w:val="0022190C"/>
    <w:rsid w:val="00231ECE"/>
    <w:rsid w:val="002968EE"/>
    <w:rsid w:val="002B56D2"/>
    <w:rsid w:val="002E34FA"/>
    <w:rsid w:val="00366DF4"/>
    <w:rsid w:val="003B4A55"/>
    <w:rsid w:val="003E0283"/>
    <w:rsid w:val="004424C6"/>
    <w:rsid w:val="00461D85"/>
    <w:rsid w:val="00490CF3"/>
    <w:rsid w:val="004F3FBB"/>
    <w:rsid w:val="006215B4"/>
    <w:rsid w:val="006727F5"/>
    <w:rsid w:val="006D481A"/>
    <w:rsid w:val="006D60BC"/>
    <w:rsid w:val="00776F34"/>
    <w:rsid w:val="007D2631"/>
    <w:rsid w:val="00867942"/>
    <w:rsid w:val="008954B5"/>
    <w:rsid w:val="008F5F02"/>
    <w:rsid w:val="00960F11"/>
    <w:rsid w:val="00970EBA"/>
    <w:rsid w:val="009A4290"/>
    <w:rsid w:val="00A23F3E"/>
    <w:rsid w:val="00A31CBE"/>
    <w:rsid w:val="00AC744B"/>
    <w:rsid w:val="00AF630D"/>
    <w:rsid w:val="00B479D5"/>
    <w:rsid w:val="00E14548"/>
    <w:rsid w:val="00E81D4D"/>
    <w:rsid w:val="00E84080"/>
    <w:rsid w:val="00EC0F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DA278"/>
  <w15:docId w15:val="{1673A121-1BDE-0749-B483-B1BA7F33C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36"/>
      <w:szCs w:val="36"/>
    </w:rPr>
  </w:style>
  <w:style w:type="paragraph" w:styleId="Heading2">
    <w:name w:val="heading 2"/>
    <w:basedOn w:val="Normal"/>
    <w:next w:val="Normal"/>
    <w:uiPriority w:val="9"/>
    <w:semiHidden/>
    <w:unhideWhenUsed/>
    <w:qFormat/>
    <w:pPr>
      <w:keepNext/>
      <w:keepLines/>
      <w:spacing w:before="360" w:after="120"/>
      <w:outlineLvl w:val="1"/>
    </w:pPr>
    <w:rPr>
      <w:sz w:val="28"/>
      <w:szCs w:val="28"/>
    </w:rPr>
  </w:style>
  <w:style w:type="paragraph" w:styleId="Heading3">
    <w:name w:val="heading 3"/>
    <w:basedOn w:val="Normal"/>
    <w:next w:val="Normal"/>
    <w:uiPriority w:val="9"/>
    <w:semiHidden/>
    <w:unhideWhenUsed/>
    <w:qFormat/>
    <w:pPr>
      <w:keepNext/>
      <w:keepLines/>
      <w:spacing w:before="320" w:after="80"/>
      <w:outlineLvl w:val="2"/>
    </w:pPr>
    <w:rPr>
      <w:color w:val="434343"/>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42"/>
      <w:szCs w:val="4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34C73"/>
    <w:rPr>
      <w:color w:val="0000FF" w:themeColor="hyperlink"/>
      <w:u w:val="single"/>
    </w:rPr>
  </w:style>
  <w:style w:type="character" w:customStyle="1" w:styleId="UnresolvedMention1">
    <w:name w:val="Unresolved Mention1"/>
    <w:basedOn w:val="DefaultParagraphFont"/>
    <w:uiPriority w:val="99"/>
    <w:semiHidden/>
    <w:unhideWhenUsed/>
    <w:rsid w:val="00B34C73"/>
    <w:rPr>
      <w:color w:val="605E5C"/>
      <w:shd w:val="clear" w:color="auto" w:fill="E1DFDD"/>
    </w:rPr>
  </w:style>
  <w:style w:type="character" w:styleId="LineNumber">
    <w:name w:val="line number"/>
    <w:basedOn w:val="DefaultParagraphFont"/>
    <w:uiPriority w:val="99"/>
    <w:semiHidden/>
    <w:unhideWhenUsed/>
    <w:rsid w:val="00EA67F5"/>
  </w:style>
  <w:style w:type="character" w:styleId="CommentReference">
    <w:name w:val="annotation reference"/>
    <w:basedOn w:val="DefaultParagraphFont"/>
    <w:uiPriority w:val="99"/>
    <w:semiHidden/>
    <w:unhideWhenUsed/>
    <w:rsid w:val="001248C9"/>
    <w:rPr>
      <w:sz w:val="16"/>
      <w:szCs w:val="16"/>
    </w:rPr>
  </w:style>
  <w:style w:type="paragraph" w:styleId="CommentText">
    <w:name w:val="annotation text"/>
    <w:basedOn w:val="Normal"/>
    <w:link w:val="CommentTextChar"/>
    <w:uiPriority w:val="99"/>
    <w:unhideWhenUsed/>
    <w:rsid w:val="001248C9"/>
    <w:pPr>
      <w:spacing w:line="240" w:lineRule="auto"/>
    </w:pPr>
    <w:rPr>
      <w:sz w:val="20"/>
      <w:szCs w:val="20"/>
    </w:rPr>
  </w:style>
  <w:style w:type="character" w:customStyle="1" w:styleId="CommentTextChar">
    <w:name w:val="Comment Text Char"/>
    <w:basedOn w:val="DefaultParagraphFont"/>
    <w:link w:val="CommentText"/>
    <w:uiPriority w:val="99"/>
    <w:rsid w:val="001248C9"/>
    <w:rPr>
      <w:sz w:val="20"/>
      <w:szCs w:val="20"/>
    </w:rPr>
  </w:style>
  <w:style w:type="paragraph" w:styleId="CommentSubject">
    <w:name w:val="annotation subject"/>
    <w:basedOn w:val="CommentText"/>
    <w:next w:val="CommentText"/>
    <w:link w:val="CommentSubjectChar"/>
    <w:uiPriority w:val="99"/>
    <w:semiHidden/>
    <w:unhideWhenUsed/>
    <w:rsid w:val="001248C9"/>
    <w:rPr>
      <w:b/>
      <w:bCs/>
    </w:rPr>
  </w:style>
  <w:style w:type="character" w:customStyle="1" w:styleId="CommentSubjectChar">
    <w:name w:val="Comment Subject Char"/>
    <w:basedOn w:val="CommentTextChar"/>
    <w:link w:val="CommentSubject"/>
    <w:uiPriority w:val="99"/>
    <w:semiHidden/>
    <w:rsid w:val="001248C9"/>
    <w:rPr>
      <w:b/>
      <w:bCs/>
      <w:sz w:val="20"/>
      <w:szCs w:val="20"/>
    </w:rPr>
  </w:style>
  <w:style w:type="paragraph" w:styleId="BalloonText">
    <w:name w:val="Balloon Text"/>
    <w:basedOn w:val="Normal"/>
    <w:link w:val="BalloonTextChar"/>
    <w:uiPriority w:val="99"/>
    <w:semiHidden/>
    <w:unhideWhenUsed/>
    <w:rsid w:val="0004252D"/>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4252D"/>
    <w:rPr>
      <w:rFonts w:ascii="Times New Roman" w:hAnsi="Times New Roman" w:cs="Times New Roman"/>
      <w:sz w:val="18"/>
      <w:szCs w:val="18"/>
    </w:rPr>
  </w:style>
  <w:style w:type="paragraph" w:styleId="Header">
    <w:name w:val="header"/>
    <w:basedOn w:val="Normal"/>
    <w:link w:val="HeaderChar"/>
    <w:uiPriority w:val="99"/>
    <w:unhideWhenUsed/>
    <w:rsid w:val="00B47648"/>
    <w:pPr>
      <w:tabs>
        <w:tab w:val="center" w:pos="4680"/>
        <w:tab w:val="right" w:pos="9360"/>
      </w:tabs>
      <w:spacing w:line="240" w:lineRule="auto"/>
    </w:pPr>
  </w:style>
  <w:style w:type="character" w:customStyle="1" w:styleId="HeaderChar">
    <w:name w:val="Header Char"/>
    <w:basedOn w:val="DefaultParagraphFont"/>
    <w:link w:val="Header"/>
    <w:uiPriority w:val="99"/>
    <w:rsid w:val="00B47648"/>
  </w:style>
  <w:style w:type="paragraph" w:styleId="Footer">
    <w:name w:val="footer"/>
    <w:basedOn w:val="Normal"/>
    <w:link w:val="FooterChar"/>
    <w:uiPriority w:val="99"/>
    <w:unhideWhenUsed/>
    <w:rsid w:val="00B47648"/>
    <w:pPr>
      <w:tabs>
        <w:tab w:val="center" w:pos="4680"/>
        <w:tab w:val="right" w:pos="9360"/>
      </w:tabs>
      <w:spacing w:line="240" w:lineRule="auto"/>
    </w:pPr>
  </w:style>
  <w:style w:type="character" w:customStyle="1" w:styleId="FooterChar">
    <w:name w:val="Footer Char"/>
    <w:basedOn w:val="DefaultParagraphFont"/>
    <w:link w:val="Footer"/>
    <w:uiPriority w:val="99"/>
    <w:rsid w:val="00B47648"/>
  </w:style>
  <w:style w:type="paragraph" w:styleId="Revision">
    <w:name w:val="Revision"/>
    <w:hidden/>
    <w:uiPriority w:val="99"/>
    <w:semiHidden/>
    <w:rsid w:val="00DC4B52"/>
    <w:pPr>
      <w:spacing w:line="240" w:lineRule="auto"/>
    </w:pPr>
  </w:style>
  <w:style w:type="paragraph" w:styleId="FootnoteText">
    <w:name w:val="footnote text"/>
    <w:basedOn w:val="Normal"/>
    <w:link w:val="FootnoteTextChar"/>
    <w:uiPriority w:val="99"/>
    <w:semiHidden/>
    <w:unhideWhenUsed/>
    <w:rsid w:val="004E3F77"/>
    <w:pPr>
      <w:spacing w:line="240" w:lineRule="auto"/>
    </w:pPr>
    <w:rPr>
      <w:sz w:val="20"/>
      <w:szCs w:val="20"/>
    </w:rPr>
  </w:style>
  <w:style w:type="character" w:customStyle="1" w:styleId="FootnoteTextChar">
    <w:name w:val="Footnote Text Char"/>
    <w:basedOn w:val="DefaultParagraphFont"/>
    <w:link w:val="FootnoteText"/>
    <w:uiPriority w:val="99"/>
    <w:semiHidden/>
    <w:rsid w:val="004E3F77"/>
    <w:rPr>
      <w:sz w:val="20"/>
      <w:szCs w:val="20"/>
    </w:rPr>
  </w:style>
  <w:style w:type="character" w:styleId="FootnoteReference">
    <w:name w:val="footnote reference"/>
    <w:basedOn w:val="DefaultParagraphFont"/>
    <w:uiPriority w:val="99"/>
    <w:semiHidden/>
    <w:unhideWhenUsed/>
    <w:rsid w:val="004E3F77"/>
    <w:rPr>
      <w:vertAlign w:val="superscript"/>
    </w:rPr>
  </w:style>
  <w:style w:type="character" w:styleId="FollowedHyperlink">
    <w:name w:val="FollowedHyperlink"/>
    <w:basedOn w:val="DefaultParagraphFont"/>
    <w:uiPriority w:val="99"/>
    <w:semiHidden/>
    <w:unhideWhenUsed/>
    <w:rsid w:val="004E3F77"/>
    <w:rPr>
      <w:color w:val="800080" w:themeColor="followedHyperlink"/>
      <w:u w:val="single"/>
    </w:rPr>
  </w:style>
  <w:style w:type="character" w:styleId="EndnoteReference">
    <w:name w:val="endnote reference"/>
    <w:basedOn w:val="DefaultParagraphFont"/>
    <w:uiPriority w:val="99"/>
    <w:semiHidden/>
    <w:unhideWhenUsed/>
    <w:rsid w:val="001355A1"/>
    <w:rPr>
      <w:vertAlign w:val="superscript"/>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927777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tif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microsoft.com/office/2011/relationships/people" Target="people.xml"/></Relationships>
</file>

<file path=word/_rels/footnotes.xml.rels><?xml version="1.0" encoding="UTF-8" standalone="yes"?>
<Relationships xmlns="http://schemas.openxmlformats.org/package/2006/relationships"><Relationship Id="rId8" Type="http://schemas.openxmlformats.org/officeDocument/2006/relationships/hyperlink" Target="https://orcid.org/0000-0003-3270-1330" TargetMode="External"/><Relationship Id="rId3" Type="http://schemas.openxmlformats.org/officeDocument/2006/relationships/hyperlink" Target="mailto:hwander@vt.edu" TargetMode="External"/><Relationship Id="rId7" Type="http://schemas.openxmlformats.org/officeDocument/2006/relationships/hyperlink" Target="mailto:melofton@vt.edu" TargetMode="External"/><Relationship Id="rId2" Type="http://schemas.openxmlformats.org/officeDocument/2006/relationships/hyperlink" Target="mailto:wwoelmer@vt.edu" TargetMode="External"/><Relationship Id="rId1" Type="http://schemas.openxmlformats.org/officeDocument/2006/relationships/hyperlink" Target="mailto:aslewis@vt.edu" TargetMode="External"/><Relationship Id="rId6" Type="http://schemas.openxmlformats.org/officeDocument/2006/relationships/hyperlink" Target="mailto:ryan333@vt.edu" TargetMode="External"/><Relationship Id="rId11" Type="http://schemas.openxmlformats.org/officeDocument/2006/relationships/hyperlink" Target="mailto:rqthomas@vt.edu" TargetMode="External"/><Relationship Id="rId5" Type="http://schemas.openxmlformats.org/officeDocument/2006/relationships/hyperlink" Target="mailto:wsjohn2@vt.edu" TargetMode="External"/><Relationship Id="rId10" Type="http://schemas.openxmlformats.org/officeDocument/2006/relationships/hyperlink" Target="mailto:rachelc1@vt.edu" TargetMode="External"/><Relationship Id="rId4" Type="http://schemas.openxmlformats.org/officeDocument/2006/relationships/hyperlink" Target="mailto:dwh1998@vt.edu" TargetMode="External"/><Relationship Id="rId9" Type="http://schemas.openxmlformats.org/officeDocument/2006/relationships/hyperlink" Target="mailto:hammondnw@vt.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4IQ1d164ZMUlB36eA5y5MocwtQ==">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51</Pages>
  <Words>11589</Words>
  <Characters>66060</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Hammond</dc:creator>
  <cp:keywords/>
  <dc:description/>
  <cp:lastModifiedBy>Abby Lewis</cp:lastModifiedBy>
  <cp:revision>10</cp:revision>
  <dcterms:created xsi:type="dcterms:W3CDTF">2021-07-02T15:05:00Z</dcterms:created>
  <dcterms:modified xsi:type="dcterms:W3CDTF">2021-07-06T00:24:00Z</dcterms:modified>
</cp:coreProperties>
</file>