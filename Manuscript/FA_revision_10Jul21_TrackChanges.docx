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FEA8D" w14:textId="77777777" w:rsidR="002E34FA" w:rsidRPr="002968EE" w:rsidRDefault="006727F5">
      <w:pPr>
        <w:tabs>
          <w:tab w:val="left" w:pos="8910"/>
        </w:tabs>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Running head:</w:t>
      </w:r>
      <w:r w:rsidRPr="002968EE">
        <w:rPr>
          <w:rFonts w:ascii="Times New Roman" w:eastAsia="Times New Roman" w:hAnsi="Times New Roman" w:cs="Times New Roman"/>
          <w:sz w:val="24"/>
          <w:szCs w:val="24"/>
        </w:rPr>
        <w:t xml:space="preserve"> Best practices and forecastability </w:t>
      </w:r>
    </w:p>
    <w:p w14:paraId="7D15FCFC" w14:textId="77777777" w:rsidR="002E34FA" w:rsidRPr="002968EE" w:rsidRDefault="006727F5">
      <w:pPr>
        <w:pStyle w:val="Title"/>
        <w:spacing w:line="480" w:lineRule="auto"/>
        <w:rPr>
          <w:rFonts w:ascii="Times New Roman" w:eastAsia="Times New Roman" w:hAnsi="Times New Roman" w:cs="Times New Roman"/>
          <w:sz w:val="24"/>
          <w:szCs w:val="24"/>
        </w:rPr>
      </w:pPr>
      <w:bookmarkStart w:id="0" w:name="_heading=h.gjdgxs" w:colFirst="0" w:colLast="0"/>
      <w:bookmarkEnd w:id="0"/>
      <w:r w:rsidRPr="002968EE">
        <w:rPr>
          <w:rFonts w:ascii="Times New Roman" w:eastAsia="Times New Roman" w:hAnsi="Times New Roman" w:cs="Times New Roman"/>
          <w:b/>
          <w:sz w:val="24"/>
          <w:szCs w:val="24"/>
        </w:rPr>
        <w:t>Title:</w:t>
      </w:r>
      <w:r w:rsidRPr="002968EE">
        <w:rPr>
          <w:rFonts w:ascii="Times New Roman" w:eastAsia="Times New Roman" w:hAnsi="Times New Roman" w:cs="Times New Roman"/>
          <w:sz w:val="24"/>
          <w:szCs w:val="24"/>
        </w:rPr>
        <w:t xml:space="preserve"> Increased adoption of best practices in ecological forecasting enables comparisons of forecastability</w:t>
      </w:r>
      <w:del w:id="1" w:author="Abby Lewis" w:date="2021-06-06T16:56:00Z">
        <w:r w:rsidRPr="002968EE">
          <w:rPr>
            <w:rFonts w:ascii="Times New Roman" w:eastAsia="Times New Roman" w:hAnsi="Times New Roman" w:cs="Times New Roman"/>
            <w:sz w:val="24"/>
            <w:szCs w:val="24"/>
          </w:rPr>
          <w:delText xml:space="preserve"> across systems</w:delText>
        </w:r>
      </w:del>
    </w:p>
    <w:p w14:paraId="4F97409D" w14:textId="10A503F4"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Authors:</w:t>
      </w:r>
      <w:r w:rsidRPr="002968EE">
        <w:rPr>
          <w:rFonts w:ascii="Times New Roman" w:eastAsia="Times New Roman" w:hAnsi="Times New Roman" w:cs="Times New Roman"/>
          <w:sz w:val="24"/>
          <w:szCs w:val="24"/>
        </w:rPr>
        <w:t xml:space="preserve"> Abigail S. L. Lewis</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
      </w:r>
      <w:r w:rsidRPr="002968EE">
        <w:rPr>
          <w:rFonts w:ascii="Times New Roman" w:eastAsia="Times New Roman" w:hAnsi="Times New Roman" w:cs="Times New Roman"/>
          <w:sz w:val="24"/>
          <w:szCs w:val="24"/>
        </w:rPr>
        <w:t>, Whitney M. Woelmer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2"/>
      </w:r>
      <w:r w:rsidRPr="002968EE">
        <w:rPr>
          <w:rFonts w:ascii="Times New Roman" w:eastAsia="Times New Roman" w:hAnsi="Times New Roman" w:cs="Times New Roman"/>
          <w:sz w:val="24"/>
          <w:szCs w:val="24"/>
        </w:rPr>
        <w:t>, Heather L. Wander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3"/>
      </w:r>
      <w:r w:rsidRPr="002968EE">
        <w:rPr>
          <w:rFonts w:ascii="Times New Roman" w:eastAsia="Times New Roman" w:hAnsi="Times New Roman" w:cs="Times New Roman"/>
          <w:sz w:val="24"/>
          <w:szCs w:val="24"/>
        </w:rPr>
        <w:t>, Dexter W. Howard</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4"/>
      </w:r>
      <w:r w:rsidRPr="002968EE">
        <w:rPr>
          <w:rFonts w:ascii="Times New Roman" w:eastAsia="Times New Roman" w:hAnsi="Times New Roman" w:cs="Times New Roman"/>
          <w:sz w:val="24"/>
          <w:szCs w:val="24"/>
        </w:rPr>
        <w:t>, John W. Smith</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vertAlign w:val="superscript"/>
        </w:rPr>
        <w:footnoteReference w:id="5"/>
      </w:r>
      <w:r w:rsidRPr="002968EE">
        <w:rPr>
          <w:rFonts w:ascii="Times New Roman" w:eastAsia="Times New Roman" w:hAnsi="Times New Roman" w:cs="Times New Roman"/>
          <w:sz w:val="24"/>
          <w:szCs w:val="24"/>
        </w:rPr>
        <w:t>, Ryan P. McClure</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6"/>
      </w:r>
      <w:r w:rsidRPr="002968EE">
        <w:rPr>
          <w:rFonts w:ascii="Times New Roman" w:eastAsia="Times New Roman" w:hAnsi="Times New Roman" w:cs="Times New Roman"/>
          <w:sz w:val="24"/>
          <w:szCs w:val="24"/>
        </w:rPr>
        <w:t>, Mary E. Lofton</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7"/>
      </w:r>
      <w:r w:rsidRPr="002968EE">
        <w:rPr>
          <w:rFonts w:ascii="Times New Roman" w:eastAsia="Times New Roman" w:hAnsi="Times New Roman" w:cs="Times New Roman"/>
          <w:sz w:val="24"/>
          <w:szCs w:val="24"/>
        </w:rPr>
        <w:t>, Nicholas W. Hammond</w:t>
      </w: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sz w:val="24"/>
          <w:szCs w:val="24"/>
          <w:vertAlign w:val="superscript"/>
        </w:rPr>
        <w:footnoteReference w:id="8"/>
      </w:r>
      <w:r w:rsidRPr="002968EE">
        <w:rPr>
          <w:rFonts w:ascii="Times New Roman" w:eastAsia="Times New Roman" w:hAnsi="Times New Roman" w:cs="Times New Roman"/>
          <w:sz w:val="24"/>
          <w:szCs w:val="24"/>
        </w:rPr>
        <w:t>, Rachel S. Corrigan</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9"/>
      </w:r>
      <w:r w:rsidRPr="002968EE">
        <w:rPr>
          <w:rFonts w:ascii="Times New Roman" w:eastAsia="Times New Roman" w:hAnsi="Times New Roman" w:cs="Times New Roman"/>
          <w:sz w:val="24"/>
          <w:szCs w:val="24"/>
        </w:rPr>
        <w:t>, R. Quinn Thomas</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10"/>
      </w:r>
      <w:r w:rsidRPr="002968EE">
        <w:rPr>
          <w:rFonts w:ascii="Times New Roman" w:eastAsia="Times New Roman" w:hAnsi="Times New Roman" w:cs="Times New Roman"/>
          <w:sz w:val="24"/>
          <w:szCs w:val="24"/>
        </w:rPr>
        <w:t>, Cayelan C. Carey</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1"/>
      </w:r>
    </w:p>
    <w:p w14:paraId="7896A49E" w14:textId="77777777" w:rsidR="002E34FA" w:rsidRPr="002968EE" w:rsidRDefault="002E34FA">
      <w:pPr>
        <w:spacing w:line="480" w:lineRule="auto"/>
        <w:rPr>
          <w:rFonts w:ascii="Times New Roman" w:eastAsia="Times New Roman" w:hAnsi="Times New Roman" w:cs="Times New Roman"/>
          <w:sz w:val="24"/>
          <w:szCs w:val="24"/>
        </w:rPr>
      </w:pPr>
    </w:p>
    <w:p w14:paraId="46363C95"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color w:val="000000"/>
          <w:sz w:val="24"/>
          <w:szCs w:val="24"/>
        </w:rPr>
        <w:t>Department of Biological Sciences, Virginia Tech, Blacksburg, Virginia, USA</w:t>
      </w:r>
    </w:p>
    <w:p w14:paraId="29BEEB49"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Department of Statistics, </w:t>
      </w:r>
      <w:r w:rsidRPr="002968EE">
        <w:rPr>
          <w:rFonts w:ascii="Times New Roman" w:eastAsia="Times New Roman" w:hAnsi="Times New Roman" w:cs="Times New Roman"/>
          <w:color w:val="000000"/>
          <w:sz w:val="24"/>
          <w:szCs w:val="24"/>
        </w:rPr>
        <w:t>Virginia Tech, Blacksburg, Virginia, USA</w:t>
      </w:r>
    </w:p>
    <w:p w14:paraId="1C550A1E"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color w:val="000000"/>
          <w:sz w:val="24"/>
          <w:szCs w:val="24"/>
        </w:rPr>
        <w:t>Department of Geosciences, Virginia Tech, Blacksburg, Virginia, USA</w:t>
      </w:r>
    </w:p>
    <w:p w14:paraId="0571D607"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color w:val="000000"/>
          <w:sz w:val="24"/>
          <w:szCs w:val="24"/>
          <w:vertAlign w:val="superscript"/>
        </w:rPr>
        <w:t>4</w:t>
      </w:r>
      <w:r w:rsidRPr="002968EE">
        <w:rPr>
          <w:rFonts w:ascii="Times New Roman" w:eastAsia="Times New Roman" w:hAnsi="Times New Roman" w:cs="Times New Roman"/>
          <w:color w:val="000000"/>
          <w:sz w:val="24"/>
          <w:szCs w:val="24"/>
        </w:rPr>
        <w:t>Department of Forest Resources and Environmental Conservation, Virginia Tech, Blacksburg, Virginia, US</w:t>
      </w:r>
    </w:p>
    <w:p w14:paraId="7B2C75B3" w14:textId="4C3959C1" w:rsidR="002E34FA" w:rsidRPr="008528BA" w:rsidDel="008528BA" w:rsidRDefault="008528BA">
      <w:pPr>
        <w:spacing w:line="480" w:lineRule="auto"/>
        <w:rPr>
          <w:del w:id="2" w:author="Abby Lewis" w:date="2021-07-21T09:25:00Z"/>
          <w:rFonts w:ascii="Times New Roman" w:eastAsia="Times New Roman" w:hAnsi="Times New Roman" w:cs="Times New Roman"/>
          <w:b/>
          <w:sz w:val="24"/>
          <w:szCs w:val="24"/>
          <w:lang w:val="en-US"/>
          <w:rPrChange w:id="3" w:author="Abby Lewis" w:date="2021-07-21T09:25:00Z">
            <w:rPr>
              <w:del w:id="4" w:author="Abby Lewis" w:date="2021-07-21T09:25:00Z"/>
              <w:rFonts w:ascii="Times New Roman" w:eastAsia="Times New Roman" w:hAnsi="Times New Roman" w:cs="Times New Roman"/>
              <w:b/>
              <w:sz w:val="24"/>
              <w:szCs w:val="24"/>
            </w:rPr>
          </w:rPrChange>
        </w:rPr>
      </w:pPr>
      <w:ins w:id="5" w:author="Abby Lewis" w:date="2021-07-21T09:25:00Z">
        <w:r w:rsidRPr="008528BA">
          <w:rPr>
            <w:rFonts w:ascii="Times New Roman" w:eastAsia="Times New Roman" w:hAnsi="Times New Roman" w:cs="Times New Roman"/>
            <w:b/>
            <w:sz w:val="24"/>
            <w:szCs w:val="24"/>
            <w:lang w:val="en-US"/>
          </w:rPr>
          <w:lastRenderedPageBreak/>
          <w:t>Open Research:</w:t>
        </w:r>
        <w:r>
          <w:rPr>
            <w:rFonts w:ascii="Times New Roman" w:eastAsia="Times New Roman" w:hAnsi="Times New Roman" w:cs="Times New Roman"/>
            <w:b/>
            <w:sz w:val="24"/>
            <w:szCs w:val="24"/>
            <w:lang w:val="en-US"/>
          </w:rPr>
          <w:t xml:space="preserve"> </w:t>
        </w:r>
      </w:ins>
      <w:del w:id="6" w:author="Abby Lewis" w:date="2021-07-21T09:25:00Z">
        <w:r w:rsidR="006727F5" w:rsidRPr="002968EE" w:rsidDel="008528BA">
          <w:rPr>
            <w:rFonts w:ascii="Times New Roman" w:eastAsia="Times New Roman" w:hAnsi="Times New Roman" w:cs="Times New Roman"/>
            <w:b/>
            <w:sz w:val="24"/>
            <w:szCs w:val="24"/>
          </w:rPr>
          <w:delText>Open data statement</w:delText>
        </w:r>
      </w:del>
    </w:p>
    <w:p w14:paraId="73AC45D7" w14:textId="3111CFD6" w:rsidR="002E34FA" w:rsidRPr="002968EE" w:rsidRDefault="00C72430">
      <w:pPr>
        <w:spacing w:line="480" w:lineRule="auto"/>
        <w:rPr>
          <w:rFonts w:ascii="Times New Roman" w:eastAsia="Times New Roman" w:hAnsi="Times New Roman" w:cs="Times New Roman"/>
          <w:sz w:val="24"/>
          <w:szCs w:val="24"/>
        </w:rPr>
      </w:pPr>
      <w:ins w:id="7" w:author="Abby Lewis" w:date="2021-07-21T09:55:00Z">
        <w:r>
          <w:rPr>
            <w:rFonts w:ascii="Times New Roman" w:eastAsia="Times New Roman" w:hAnsi="Times New Roman" w:cs="Times New Roman"/>
            <w:sz w:val="24"/>
            <w:szCs w:val="24"/>
          </w:rPr>
          <w:t>All d</w:t>
        </w:r>
      </w:ins>
      <w:del w:id="8" w:author="Abby Lewis" w:date="2021-07-21T09:55:00Z">
        <w:r w:rsidR="006727F5" w:rsidRPr="002968EE" w:rsidDel="00C72430">
          <w:rPr>
            <w:rFonts w:ascii="Times New Roman" w:eastAsia="Times New Roman" w:hAnsi="Times New Roman" w:cs="Times New Roman"/>
            <w:sz w:val="24"/>
            <w:szCs w:val="24"/>
          </w:rPr>
          <w:delText>D</w:delText>
        </w:r>
      </w:del>
      <w:r w:rsidR="006727F5" w:rsidRPr="002968EE">
        <w:rPr>
          <w:rFonts w:ascii="Times New Roman" w:eastAsia="Times New Roman" w:hAnsi="Times New Roman" w:cs="Times New Roman"/>
          <w:sz w:val="24"/>
          <w:szCs w:val="24"/>
        </w:rPr>
        <w:t>ata</w:t>
      </w:r>
      <w:ins w:id="9" w:author="Cayelan C. Carey" w:date="2021-07-06T15:32:00Z">
        <w:r w:rsidR="00422036">
          <w:rPr>
            <w:rFonts w:ascii="Times New Roman" w:eastAsia="Times New Roman" w:hAnsi="Times New Roman" w:cs="Times New Roman"/>
            <w:sz w:val="24"/>
            <w:szCs w:val="24"/>
          </w:rPr>
          <w:t xml:space="preserve">, </w:t>
        </w:r>
      </w:ins>
      <w:del w:id="10" w:author="Cayelan C. Carey" w:date="2021-07-06T15:32:00Z">
        <w:r w:rsidR="006727F5" w:rsidRPr="002968EE" w:rsidDel="00422036">
          <w:rPr>
            <w:rFonts w:ascii="Times New Roman" w:eastAsia="Times New Roman" w:hAnsi="Times New Roman" w:cs="Times New Roman"/>
            <w:sz w:val="24"/>
            <w:szCs w:val="24"/>
          </w:rPr>
          <w:delText xml:space="preserve"> and </w:delText>
        </w:r>
      </w:del>
      <w:r w:rsidR="006727F5" w:rsidRPr="002968EE">
        <w:rPr>
          <w:rFonts w:ascii="Times New Roman" w:eastAsia="Times New Roman" w:hAnsi="Times New Roman" w:cs="Times New Roman"/>
          <w:sz w:val="24"/>
          <w:szCs w:val="24"/>
        </w:rPr>
        <w:t>metadata</w:t>
      </w:r>
      <w:ins w:id="11" w:author="Cayelan C. Carey" w:date="2021-07-06T15:32:00Z">
        <w:r w:rsidR="00422036">
          <w:rPr>
            <w:rFonts w:ascii="Times New Roman" w:eastAsia="Times New Roman" w:hAnsi="Times New Roman" w:cs="Times New Roman"/>
            <w:sz w:val="24"/>
            <w:szCs w:val="24"/>
          </w:rPr>
          <w:t>, and analysis code</w:t>
        </w:r>
      </w:ins>
      <w:r w:rsidR="006727F5" w:rsidRPr="002968EE">
        <w:rPr>
          <w:rFonts w:ascii="Times New Roman" w:eastAsia="Times New Roman" w:hAnsi="Times New Roman" w:cs="Times New Roman"/>
          <w:sz w:val="24"/>
          <w:szCs w:val="24"/>
        </w:rPr>
        <w:t xml:space="preserve"> are provided </w:t>
      </w:r>
      <w:ins w:id="12" w:author="Abby Lewis" w:date="2021-06-06T19:09:00Z">
        <w:r w:rsidR="006727F5" w:rsidRPr="002968EE">
          <w:rPr>
            <w:rFonts w:ascii="Times New Roman" w:eastAsia="Times New Roman" w:hAnsi="Times New Roman" w:cs="Times New Roman"/>
            <w:sz w:val="24"/>
            <w:szCs w:val="24"/>
          </w:rPr>
          <w:t xml:space="preserve">as a published data package </w:t>
        </w:r>
      </w:ins>
      <w:del w:id="13" w:author="Abby Lewis" w:date="2021-06-06T19:09:00Z">
        <w:r w:rsidR="006727F5" w:rsidRPr="002968EE">
          <w:rPr>
            <w:rFonts w:ascii="Times New Roman" w:eastAsia="Times New Roman" w:hAnsi="Times New Roman" w:cs="Times New Roman"/>
            <w:sz w:val="24"/>
            <w:szCs w:val="24"/>
          </w:rPr>
          <w:delText xml:space="preserve">as private-for-peer review in a supplement and via the following link </w:delText>
        </w:r>
      </w:del>
      <w:r w:rsidR="006727F5" w:rsidRPr="002968EE">
        <w:rPr>
          <w:rFonts w:ascii="Times New Roman" w:eastAsia="Times New Roman" w:hAnsi="Times New Roman" w:cs="Times New Roman"/>
          <w:sz w:val="24"/>
          <w:szCs w:val="24"/>
        </w:rPr>
        <w:t xml:space="preserve">in the Environmental Data Initiative </w:t>
      </w:r>
      <w:ins w:id="14" w:author="Cayelan C. Carey" w:date="2021-07-06T15:32:00Z">
        <w:r w:rsidR="00422036">
          <w:rPr>
            <w:rFonts w:ascii="Times New Roman" w:eastAsia="Times New Roman" w:hAnsi="Times New Roman" w:cs="Times New Roman"/>
            <w:sz w:val="24"/>
            <w:szCs w:val="24"/>
          </w:rPr>
          <w:t xml:space="preserve">(EDI) </w:t>
        </w:r>
      </w:ins>
      <w:del w:id="15" w:author="Abby Lewis" w:date="2021-06-06T19:09:00Z">
        <w:r w:rsidR="006727F5" w:rsidRPr="002968EE">
          <w:rPr>
            <w:rFonts w:ascii="Times New Roman" w:eastAsia="Times New Roman" w:hAnsi="Times New Roman" w:cs="Times New Roman"/>
            <w:sz w:val="24"/>
            <w:szCs w:val="24"/>
          </w:rPr>
          <w:delText>staging repository (in the text below, we refer to this data publication as forthcoming)</w:delText>
        </w:r>
      </w:del>
      <w:ins w:id="16" w:author="Abby Lewis" w:date="2021-06-06T19:09:00Z">
        <w:del w:id="17" w:author="Cayelan C. Carey" w:date="2021-06-16T12:10:00Z">
          <w:r w:rsidR="006727F5" w:rsidRPr="002968EE">
            <w:rPr>
              <w:rFonts w:ascii="Times New Roman" w:eastAsia="Times New Roman" w:hAnsi="Times New Roman" w:cs="Times New Roman"/>
              <w:sz w:val="24"/>
              <w:szCs w:val="24"/>
            </w:rPr>
            <w:delText>portal</w:delText>
          </w:r>
        </w:del>
      </w:ins>
      <w:ins w:id="18" w:author="Cayelan C. Carey" w:date="2021-06-16T12:10:00Z">
        <w:r w:rsidR="006727F5" w:rsidRPr="002968EE">
          <w:rPr>
            <w:rFonts w:ascii="Times New Roman" w:eastAsia="Times New Roman" w:hAnsi="Times New Roman" w:cs="Times New Roman"/>
            <w:sz w:val="24"/>
            <w:szCs w:val="24"/>
          </w:rPr>
          <w:t>repository</w:t>
        </w:r>
      </w:ins>
      <w:ins w:id="19" w:author="Abby Lewis" w:date="2021-06-06T19:09:00Z">
        <w:r w:rsidR="006727F5" w:rsidRPr="002968EE">
          <w:rPr>
            <w:rFonts w:ascii="Times New Roman" w:eastAsia="Times New Roman" w:hAnsi="Times New Roman" w:cs="Times New Roman"/>
            <w:sz w:val="24"/>
            <w:szCs w:val="24"/>
          </w:rPr>
          <w:t xml:space="preserve"> (Lewis et al. 2021).</w:t>
        </w:r>
      </w:ins>
      <w:ins w:id="20" w:author="Abby Lewis" w:date="2021-07-21T09:54:00Z">
        <w:r>
          <w:rPr>
            <w:rFonts w:ascii="Times New Roman" w:eastAsia="Times New Roman" w:hAnsi="Times New Roman" w:cs="Times New Roman"/>
            <w:sz w:val="24"/>
            <w:szCs w:val="24"/>
          </w:rPr>
          <w:t xml:space="preserve"> </w:t>
        </w:r>
      </w:ins>
      <w:ins w:id="21" w:author="Abby Lewis" w:date="2021-07-21T09:55:00Z">
        <w:r>
          <w:rPr>
            <w:rFonts w:ascii="Times New Roman" w:eastAsia="Times New Roman" w:hAnsi="Times New Roman" w:cs="Times New Roman"/>
            <w:sz w:val="24"/>
            <w:szCs w:val="24"/>
          </w:rPr>
          <w:t>Additionally, a</w:t>
        </w:r>
      </w:ins>
      <w:ins w:id="22" w:author="Abby Lewis" w:date="2021-07-21T09:54:00Z">
        <w:r>
          <w:rPr>
            <w:rFonts w:ascii="Times New Roman" w:eastAsia="Times New Roman" w:hAnsi="Times New Roman" w:cs="Times New Roman"/>
            <w:sz w:val="24"/>
            <w:szCs w:val="24"/>
          </w:rPr>
          <w:t>n</w:t>
        </w:r>
      </w:ins>
      <w:ins w:id="23" w:author="Abby Lewis" w:date="2021-07-21T09:55:00Z">
        <w:r>
          <w:rPr>
            <w:rFonts w:ascii="Times New Roman" w:eastAsia="Times New Roman" w:hAnsi="Times New Roman" w:cs="Times New Roman"/>
            <w:sz w:val="24"/>
            <w:szCs w:val="24"/>
          </w:rPr>
          <w:t>alysis code is archived with this publication (DataS1).</w:t>
        </w:r>
      </w:ins>
      <w:del w:id="24" w:author="Abby Lewis" w:date="2021-06-06T19:09:00Z">
        <w:r w:rsidR="006727F5" w:rsidRPr="002968EE">
          <w:rPr>
            <w:rFonts w:ascii="Times New Roman" w:eastAsia="Times New Roman" w:hAnsi="Times New Roman" w:cs="Times New Roman"/>
            <w:sz w:val="24"/>
            <w:szCs w:val="24"/>
          </w:rPr>
          <w:delText xml:space="preserve">: </w:delText>
        </w:r>
      </w:del>
    </w:p>
    <w:bookmarkStart w:id="25" w:name="_heading=h.30j0zll" w:colFirst="0" w:colLast="0"/>
    <w:bookmarkEnd w:id="25"/>
    <w:p w14:paraId="33004603" w14:textId="77777777" w:rsidR="002E34FA" w:rsidRPr="002968EE" w:rsidRDefault="006727F5">
      <w:pPr>
        <w:spacing w:line="480" w:lineRule="auto"/>
        <w:rPr>
          <w:del w:id="26" w:author="Abby Lewis" w:date="2021-06-06T19:10:00Z"/>
          <w:rFonts w:ascii="Times New Roman" w:eastAsia="Times New Roman" w:hAnsi="Times New Roman" w:cs="Times New Roman"/>
          <w:sz w:val="24"/>
          <w:szCs w:val="24"/>
        </w:rPr>
      </w:pPr>
      <w:del w:id="27" w:author="Abby Lewis" w:date="2021-06-06T19:10:00Z">
        <w:r w:rsidRPr="002968EE">
          <w:rPr>
            <w:rFonts w:ascii="Times New Roman" w:hAnsi="Times New Roman" w:cs="Times New Roman"/>
            <w:sz w:val="24"/>
            <w:szCs w:val="24"/>
          </w:rPr>
          <w:fldChar w:fldCharType="begin"/>
        </w:r>
        <w:r w:rsidRPr="002968EE">
          <w:rPr>
            <w:rFonts w:ascii="Times New Roman" w:hAnsi="Times New Roman" w:cs="Times New Roman"/>
            <w:sz w:val="24"/>
            <w:szCs w:val="24"/>
          </w:rPr>
          <w:delInstrText>HYPERLINK "https://portal-s.edirepository.org/nis/mapbrowse?scope=edi&amp;identifier=196&amp;revision=5"</w:delInstrText>
        </w:r>
        <w:r w:rsidRPr="002968EE">
          <w:rPr>
            <w:rFonts w:ascii="Times New Roman" w:hAnsi="Times New Roman" w:cs="Times New Roman"/>
            <w:sz w:val="24"/>
            <w:szCs w:val="24"/>
          </w:rPr>
          <w:fldChar w:fldCharType="separate"/>
        </w:r>
        <w:r w:rsidRPr="002968EE">
          <w:rPr>
            <w:rFonts w:ascii="Times New Roman" w:eastAsia="Times New Roman" w:hAnsi="Times New Roman" w:cs="Times New Roman"/>
            <w:color w:val="0000FF"/>
            <w:sz w:val="24"/>
            <w:szCs w:val="24"/>
            <w:u w:val="single"/>
          </w:rPr>
          <w:delText>https://portal-s.edirepository.org/nis/mapbrowse?scope=edi&amp;identifier=196&amp;revision=5</w:delText>
        </w:r>
        <w:r w:rsidRPr="002968EE">
          <w:rPr>
            <w:rFonts w:ascii="Times New Roman" w:hAnsi="Times New Roman" w:cs="Times New Roman"/>
            <w:sz w:val="24"/>
            <w:szCs w:val="24"/>
          </w:rPr>
          <w:fldChar w:fldCharType="end"/>
        </w:r>
        <w:r w:rsidRPr="002968EE">
          <w:rPr>
            <w:rFonts w:ascii="Times New Roman" w:eastAsia="Times New Roman" w:hAnsi="Times New Roman" w:cs="Times New Roman"/>
            <w:sz w:val="24"/>
            <w:szCs w:val="24"/>
          </w:rPr>
          <w:delText xml:space="preserve"> </w:delText>
        </w:r>
      </w:del>
    </w:p>
    <w:p w14:paraId="2C8AB323" w14:textId="77777777" w:rsidR="002E34FA" w:rsidRPr="002968EE" w:rsidRDefault="002E34FA">
      <w:pPr>
        <w:spacing w:line="480" w:lineRule="auto"/>
        <w:rPr>
          <w:rFonts w:ascii="Times New Roman" w:eastAsia="Times New Roman" w:hAnsi="Times New Roman" w:cs="Times New Roman"/>
          <w:sz w:val="24"/>
          <w:szCs w:val="24"/>
        </w:rPr>
      </w:pPr>
    </w:p>
    <w:p w14:paraId="60071B9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sz w:val="24"/>
          <w:szCs w:val="24"/>
        </w:rPr>
        <w:t xml:space="preserve">Submitted as a Research Article to </w:t>
      </w:r>
      <w:r w:rsidRPr="002968EE">
        <w:rPr>
          <w:rFonts w:ascii="Times New Roman" w:eastAsia="Times New Roman" w:hAnsi="Times New Roman" w:cs="Times New Roman"/>
          <w:i/>
          <w:sz w:val="24"/>
          <w:szCs w:val="24"/>
        </w:rPr>
        <w:t>Ecological Applications</w:t>
      </w:r>
    </w:p>
    <w:p w14:paraId="0BBA031E" w14:textId="77777777" w:rsidR="002E34FA" w:rsidRPr="002968EE" w:rsidRDefault="002E34FA">
      <w:pPr>
        <w:spacing w:line="480" w:lineRule="auto"/>
        <w:rPr>
          <w:rFonts w:ascii="Times New Roman" w:eastAsia="Times New Roman" w:hAnsi="Times New Roman" w:cs="Times New Roman"/>
          <w:i/>
          <w:sz w:val="24"/>
          <w:szCs w:val="24"/>
        </w:rPr>
      </w:pPr>
    </w:p>
    <w:p w14:paraId="7A163D2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Declarations of interest: none</w:t>
      </w:r>
    </w:p>
    <w:p w14:paraId="42352EA1"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D4A9D26"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28" w:name="_heading=h.1fob9te" w:colFirst="0" w:colLast="0"/>
      <w:bookmarkEnd w:id="28"/>
      <w:r w:rsidRPr="002968EE">
        <w:rPr>
          <w:rFonts w:ascii="Times New Roman" w:eastAsia="Times New Roman" w:hAnsi="Times New Roman" w:cs="Times New Roman"/>
          <w:sz w:val="24"/>
          <w:szCs w:val="24"/>
        </w:rPr>
        <w:lastRenderedPageBreak/>
        <w:t>ABSTRACT</w:t>
      </w:r>
    </w:p>
    <w:p w14:paraId="027B794D"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9" w:name="_heading=h.3znysh7" w:colFirst="0" w:colLast="0"/>
      <w:bookmarkEnd w:id="29"/>
      <w:r w:rsidRPr="002968EE">
        <w:rPr>
          <w:rFonts w:ascii="Times New Roman" w:eastAsia="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analysis of near-term ecological forecasts, making it difficult to synthesize diverse research efforts and prioritize future developments for this emerging field. In this study, we analyzed 178 near-term </w:t>
      </w:r>
      <w:ins w:id="30" w:author="Abby Lewis" w:date="2021-06-12T17:51:00Z">
        <w:r w:rsidRPr="002968EE">
          <w:rPr>
            <w:rFonts w:ascii="Times New Roman" w:eastAsia="Times New Roman" w:hAnsi="Times New Roman" w:cs="Times New Roman"/>
            <w:sz w:val="24"/>
            <w:szCs w:val="24"/>
          </w:rPr>
          <w:t>(≤10</w:t>
        </w:r>
      </w:ins>
      <w:ins w:id="31" w:author="Dexter Howard" w:date="2021-06-28T15:03:00Z">
        <w:r w:rsidRPr="002968EE">
          <w:rPr>
            <w:rFonts w:ascii="Times New Roman" w:eastAsia="Times New Roman" w:hAnsi="Times New Roman" w:cs="Times New Roman"/>
            <w:sz w:val="24"/>
            <w:szCs w:val="24"/>
          </w:rPr>
          <w:t>-</w:t>
        </w:r>
      </w:ins>
      <w:ins w:id="32" w:author="Abby Lewis" w:date="2021-06-12T17:51:00Z">
        <w:r w:rsidRPr="002968EE">
          <w:rPr>
            <w:rFonts w:ascii="Times New Roman" w:eastAsia="Times New Roman" w:hAnsi="Times New Roman" w:cs="Times New Roman"/>
            <w:sz w:val="24"/>
            <w:szCs w:val="24"/>
          </w:rPr>
          <w:t xml:space="preserve">year forecast horizon) </w:t>
        </w:r>
      </w:ins>
      <w:r w:rsidRPr="002968EE">
        <w:rPr>
          <w:rFonts w:ascii="Times New Roman" w:eastAsia="Times New Roman" w:hAnsi="Times New Roman" w:cs="Times New Roman"/>
          <w:sz w:val="24"/>
          <w:szCs w:val="24"/>
        </w:rPr>
        <w:t xml:space="preserve">ecological forecasting papers to understand the development and current state of near-term ecological forecasting literature and compare forecast </w:t>
      </w:r>
      <w:del w:id="33" w:author="Abby Lewis" w:date="2021-07-05T10:38:00Z">
        <w:r w:rsidRPr="002968EE" w:rsidDel="00776F34">
          <w:rPr>
            <w:rFonts w:ascii="Times New Roman" w:eastAsia="Times New Roman" w:hAnsi="Times New Roman" w:cs="Times New Roman"/>
            <w:sz w:val="24"/>
            <w:szCs w:val="24"/>
          </w:rPr>
          <w:delText xml:space="preserve">skill </w:delText>
        </w:r>
      </w:del>
      <w:ins w:id="34" w:author="Abby Lewis" w:date="2021-07-05T10:38: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across </w:t>
      </w:r>
      <w:del w:id="35" w:author="Abby Lewis" w:date="2021-07-05T10:47:00Z">
        <w:r w:rsidRPr="002968EE" w:rsidDel="00231ECE">
          <w:rPr>
            <w:rFonts w:ascii="Times New Roman" w:eastAsia="Times New Roman" w:hAnsi="Times New Roman" w:cs="Times New Roman"/>
            <w:sz w:val="24"/>
            <w:szCs w:val="24"/>
          </w:rPr>
          <w:delText xml:space="preserve">ecosystems </w:delText>
        </w:r>
      </w:del>
      <w:ins w:id="36" w:author="Abby Lewis" w:date="2021-07-05T10:47:00Z">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and variables. Our results indicate that near-term ecological forecasting is widespread and growing: forecasts have been prod</w:t>
      </w:r>
      <w:r w:rsidRPr="002968EE">
        <w:rPr>
          <w:rFonts w:ascii="Times New Roman" w:eastAsia="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2968EE">
        <w:rPr>
          <w:rFonts w:ascii="Times New Roman" w:eastAsia="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w:t>
      </w:r>
      <w:del w:id="37" w:author="Abby Lewis" w:date="2021-06-06T17:00:00Z">
        <w:r w:rsidRPr="002968EE">
          <w:rPr>
            <w:rFonts w:ascii="Times New Roman" w:eastAsia="Times New Roman" w:hAnsi="Times New Roman" w:cs="Times New Roman"/>
            <w:sz w:val="24"/>
            <w:szCs w:val="24"/>
          </w:rPr>
          <w:delText xml:space="preserve">predictability </w:delText>
        </w:r>
      </w:del>
      <w:ins w:id="38" w:author="Abby Lewis" w:date="2021-06-06T17:00:00Z">
        <w:r w:rsidRPr="002968EE">
          <w:rPr>
            <w:rFonts w:ascii="Times New Roman" w:eastAsia="Times New Roman" w:hAnsi="Times New Roman" w:cs="Times New Roman"/>
            <w:sz w:val="24"/>
            <w:szCs w:val="24"/>
          </w:rPr>
          <w:t xml:space="preserve">forecastability </w:t>
        </w:r>
      </w:ins>
      <w:r w:rsidRPr="002968EE">
        <w:rPr>
          <w:rFonts w:ascii="Times New Roman" w:eastAsia="Times New Roman" w:hAnsi="Times New Roman" w:cs="Times New Roman"/>
          <w:sz w:val="24"/>
          <w:szCs w:val="24"/>
        </w:rPr>
        <w:t xml:space="preserve">across scales and variables. In this study, </w:t>
      </w:r>
      <w:r w:rsidRPr="002968EE">
        <w:rPr>
          <w:rFonts w:ascii="Times New Roman" w:eastAsia="Times New Roman" w:hAnsi="Times New Roman" w:cs="Times New Roman"/>
          <w:sz w:val="24"/>
          <w:szCs w:val="24"/>
          <w:highlight w:val="white"/>
        </w:rPr>
        <w:t xml:space="preserve">we found that </w:t>
      </w:r>
      <w:ins w:id="39" w:author="Abby Lewis" w:date="2021-06-12T17:38:00Z">
        <w:r w:rsidRPr="002968EE">
          <w:rPr>
            <w:rFonts w:ascii="Times New Roman" w:eastAsia="Times New Roman" w:hAnsi="Times New Roman" w:cs="Times New Roman"/>
            <w:sz w:val="24"/>
            <w:szCs w:val="24"/>
            <w:highlight w:val="white"/>
          </w:rPr>
          <w:t xml:space="preserve">forecastability </w:t>
        </w:r>
        <w:r w:rsidRPr="002968EE">
          <w:rPr>
            <w:rFonts w:ascii="Times New Roman" w:eastAsia="Times New Roman" w:hAnsi="Times New Roman" w:cs="Times New Roman"/>
            <w:sz w:val="24"/>
            <w:szCs w:val="24"/>
          </w:rPr>
          <w:t xml:space="preserve">(defined here as realized forecast </w:t>
        </w:r>
      </w:ins>
      <w:ins w:id="40" w:author="Abby Lewis" w:date="2021-07-05T10:38:00Z">
        <w:r w:rsidR="00776F34">
          <w:rPr>
            <w:rFonts w:ascii="Times New Roman" w:eastAsia="Times New Roman" w:hAnsi="Times New Roman" w:cs="Times New Roman"/>
            <w:sz w:val="24"/>
            <w:szCs w:val="24"/>
          </w:rPr>
          <w:t>accuracy</w:t>
        </w:r>
      </w:ins>
      <w:ins w:id="41" w:author="Abby Lewis" w:date="2021-06-12T17:38:00Z">
        <w:r w:rsidRPr="002968EE">
          <w:rPr>
            <w:rFonts w:ascii="Times New Roman" w:eastAsia="Times New Roman" w:hAnsi="Times New Roman" w:cs="Times New Roman"/>
            <w:sz w:val="24"/>
            <w:szCs w:val="24"/>
          </w:rPr>
          <w:t>)</w:t>
        </w:r>
      </w:ins>
      <w:del w:id="42" w:author="Abby Lewis" w:date="2021-06-12T17:38:00Z">
        <w:r w:rsidRPr="002968EE">
          <w:rPr>
            <w:rFonts w:ascii="Times New Roman" w:eastAsia="Times New Roman" w:hAnsi="Times New Roman" w:cs="Times New Roman"/>
            <w:sz w:val="24"/>
            <w:szCs w:val="24"/>
            <w:highlight w:val="white"/>
          </w:rPr>
          <w:delText>forecast skill</w:delText>
        </w:r>
      </w:del>
      <w:r w:rsidRPr="002968EE">
        <w:rPr>
          <w:rFonts w:ascii="Times New Roman" w:eastAsia="Times New Roman" w:hAnsi="Times New Roman" w:cs="Times New Roman"/>
          <w:sz w:val="24"/>
          <w:szCs w:val="24"/>
          <w:highlight w:val="white"/>
        </w:rPr>
        <w:t xml:space="preserve"> decreased in predictable patterns over 1–7 day forecast horizons. Variables that were closely related (i.e., chlorophyll and phytoplankton) displayed very similar trends in </w:t>
      </w:r>
      <w:del w:id="43" w:author="Abby Lewis" w:date="2021-06-06T17:01:00Z">
        <w:r w:rsidRPr="002968EE">
          <w:rPr>
            <w:rFonts w:ascii="Times New Roman" w:eastAsia="Times New Roman" w:hAnsi="Times New Roman" w:cs="Times New Roman"/>
            <w:sz w:val="24"/>
            <w:szCs w:val="24"/>
            <w:highlight w:val="white"/>
          </w:rPr>
          <w:delText>predictability</w:delText>
        </w:r>
      </w:del>
      <w:ins w:id="44" w:author="Abby Lewis" w:date="2021-06-06T17:01:00Z">
        <w:r w:rsidRPr="002968EE">
          <w:rPr>
            <w:rFonts w:ascii="Times New Roman" w:eastAsia="Times New Roman" w:hAnsi="Times New Roman" w:cs="Times New Roman"/>
            <w:sz w:val="24"/>
            <w:szCs w:val="24"/>
            <w:highlight w:val="white"/>
          </w:rPr>
          <w:t>forecastability</w:t>
        </w:r>
      </w:ins>
      <w:r w:rsidRPr="002968EE">
        <w:rPr>
          <w:rFonts w:ascii="Times New Roman" w:eastAsia="Times New Roman" w:hAnsi="Times New Roman" w:cs="Times New Roman"/>
          <w:sz w:val="24"/>
          <w:szCs w:val="24"/>
          <w:highlight w:val="white"/>
        </w:rPr>
        <w:t xml:space="preserve">, while more distantly related variables (i.e., pollen and evapotranspiration) exhibited significantly different patterns. Increasing use of proposed best practices in ecological forecasting will allow us to examine the </w:t>
      </w:r>
      <w:r w:rsidRPr="002968EE">
        <w:rPr>
          <w:rFonts w:ascii="Times New Roman" w:eastAsia="Times New Roman" w:hAnsi="Times New Roman" w:cs="Times New Roman"/>
          <w:sz w:val="24"/>
          <w:szCs w:val="24"/>
          <w:highlight w:val="white"/>
        </w:rPr>
        <w:lastRenderedPageBreak/>
        <w:t>forecastability of additional variables and timescales in the future, providing a robust analysis of the fundamental predictability of ecological variables.</w:t>
      </w:r>
    </w:p>
    <w:p w14:paraId="55E91ED1"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B501955"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KEY WORDS</w:t>
      </w:r>
    </w:p>
    <w:p w14:paraId="7AE8C7D0" w14:textId="43C79B16" w:rsidR="002E34FA" w:rsidRPr="002968EE" w:rsidRDefault="006727F5">
      <w:pPr>
        <w:spacing w:line="480" w:lineRule="auto"/>
        <w:rPr>
          <w:rFonts w:ascii="Times New Roman" w:eastAsia="Times New Roman" w:hAnsi="Times New Roman" w:cs="Times New Roman"/>
          <w:sz w:val="24"/>
          <w:szCs w:val="24"/>
        </w:rPr>
      </w:pPr>
      <w:bookmarkStart w:id="45" w:name="_heading=h.2et92p0" w:colFirst="0" w:colLast="0"/>
      <w:bookmarkEnd w:id="45"/>
      <w:r w:rsidRPr="002968EE">
        <w:rPr>
          <w:rFonts w:ascii="Times New Roman" w:eastAsia="Times New Roman" w:hAnsi="Times New Roman" w:cs="Times New Roman"/>
          <w:sz w:val="24"/>
          <w:szCs w:val="24"/>
        </w:rPr>
        <w:t xml:space="preserve">Data assimilation, decision support, ecological predictability, forecast automation, </w:t>
      </w:r>
      <w:ins w:id="46" w:author="Abby Lewis" w:date="2021-07-21T09:26:00Z">
        <w:r w:rsidR="007C466A" w:rsidRPr="002968EE">
          <w:rPr>
            <w:rFonts w:ascii="Times New Roman" w:eastAsia="Times New Roman" w:hAnsi="Times New Roman" w:cs="Times New Roman"/>
            <w:sz w:val="24"/>
            <w:szCs w:val="24"/>
          </w:rPr>
          <w:t xml:space="preserve">forecast </w:t>
        </w:r>
        <w:r w:rsidR="007C466A">
          <w:rPr>
            <w:rFonts w:ascii="Times New Roman" w:eastAsia="Times New Roman" w:hAnsi="Times New Roman" w:cs="Times New Roman"/>
            <w:sz w:val="24"/>
            <w:szCs w:val="24"/>
          </w:rPr>
          <w:t>evaluation</w:t>
        </w:r>
        <w:r w:rsidR="007C466A"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forecast horizon, </w:t>
      </w:r>
      <w:del w:id="47" w:author="Abby Lewis" w:date="2021-07-21T09:26:00Z">
        <w:r w:rsidRPr="002968EE" w:rsidDel="007C466A">
          <w:rPr>
            <w:rFonts w:ascii="Times New Roman" w:eastAsia="Times New Roman" w:hAnsi="Times New Roman" w:cs="Times New Roman"/>
            <w:sz w:val="24"/>
            <w:szCs w:val="24"/>
          </w:rPr>
          <w:delText xml:space="preserve">forecast </w:delText>
        </w:r>
      </w:del>
      <w:del w:id="48" w:author="Abby Lewis" w:date="2021-07-05T10:38:00Z">
        <w:r w:rsidRPr="002968EE" w:rsidDel="00776F34">
          <w:rPr>
            <w:rFonts w:ascii="Times New Roman" w:eastAsia="Times New Roman" w:hAnsi="Times New Roman" w:cs="Times New Roman"/>
            <w:sz w:val="24"/>
            <w:szCs w:val="24"/>
          </w:rPr>
          <w:delText>skill</w:delText>
        </w:r>
      </w:del>
      <w:del w:id="49" w:author="Abby Lewis" w:date="2021-07-21T09:26:00Z">
        <w:r w:rsidRPr="002968EE" w:rsidDel="007C466A">
          <w:rPr>
            <w:rFonts w:ascii="Times New Roman" w:eastAsia="Times New Roman" w:hAnsi="Times New Roman" w:cs="Times New Roman"/>
            <w:sz w:val="24"/>
            <w:szCs w:val="24"/>
          </w:rPr>
          <w:delText xml:space="preserve">, </w:delText>
        </w:r>
      </w:del>
      <w:r w:rsidRPr="002968EE">
        <w:rPr>
          <w:rFonts w:ascii="Times New Roman" w:eastAsia="Times New Roman" w:hAnsi="Times New Roman" w:cs="Times New Roman"/>
          <w:sz w:val="24"/>
          <w:szCs w:val="24"/>
        </w:rPr>
        <w:t>forecast uncertainty, iterative forecasting, near-term forecast, null model, open science, uncertainty partitioning</w:t>
      </w:r>
    </w:p>
    <w:p w14:paraId="4F46732B"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5CBD152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INTRODUCTION</w:t>
      </w:r>
    </w:p>
    <w:p w14:paraId="5CE185E2"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Nearly 90 years ago, Hodgson </w:t>
      </w:r>
      <w:r w:rsidRPr="002968EE">
        <w:rPr>
          <w:rFonts w:ascii="Times New Roman" w:eastAsia="Times New Roman" w:hAnsi="Times New Roman" w:cs="Times New Roman"/>
          <w:sz w:val="24"/>
          <w:szCs w:val="24"/>
        </w:rPr>
        <w:t>(1932)</w:t>
      </w:r>
      <w:r w:rsidRPr="002968EE">
        <w:rPr>
          <w:rFonts w:ascii="Times New Roman" w:eastAsia="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2968EE">
        <w:rPr>
          <w:rFonts w:ascii="Times New Roman" w:eastAsia="Times New Roman" w:hAnsi="Times New Roman" w:cs="Times New Roman"/>
          <w:sz w:val="24"/>
          <w:szCs w:val="24"/>
        </w:rPr>
        <w:t xml:space="preserve">(Luo et al. 2011, </w:t>
      </w: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xml:space="preserve"> 2012, Hampton et al. 2013,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xml:space="preserve">. Near-term ecological forecasting has become an increasingly powerful tool for ecological decision support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2017a, </w:t>
      </w: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et al. 2020, Carey et al. 2021)</w:t>
      </w:r>
      <w:r w:rsidRPr="002968EE">
        <w:rPr>
          <w:rFonts w:ascii="Times New Roman" w:eastAsia="Times New Roman" w:hAnsi="Times New Roman" w:cs="Times New Roman"/>
          <w:sz w:val="24"/>
          <w:szCs w:val="24"/>
          <w:highlight w:val="white"/>
        </w:rPr>
        <w:t xml:space="preserve"> and has the potential to provide new insights into fundamental questions about ecological functioning and predictability </w:t>
      </w:r>
      <w:r w:rsidRPr="002968EE">
        <w:rPr>
          <w:rFonts w:ascii="Times New Roman" w:eastAsia="Times New Roman" w:hAnsi="Times New Roman" w:cs="Times New Roman"/>
          <w:sz w:val="24"/>
          <w:szCs w:val="24"/>
        </w:rPr>
        <w:t xml:space="preserve">(Petchey et al. 2015,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2017b,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w:t>
      </w: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52DA0D9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2968EE">
        <w:rPr>
          <w:rFonts w:ascii="Times New Roman" w:eastAsia="Times New Roman" w:hAnsi="Times New Roman" w:cs="Times New Roman"/>
          <w:sz w:val="24"/>
          <w:szCs w:val="24"/>
        </w:rPr>
        <w:t xml:space="preserve">(e.g., Clark et al. 2001, Pielke and Conant 2003,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w:t>
      </w:r>
      <w:r w:rsidRPr="002968EE">
        <w:rPr>
          <w:rFonts w:ascii="Times New Roman" w:eastAsia="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w:t>
      </w:r>
      <w:del w:id="50" w:author="Abby Lewis" w:date="2021-07-05T10:38:00Z">
        <w:r w:rsidRPr="002968EE" w:rsidDel="00776F34">
          <w:rPr>
            <w:rFonts w:ascii="Times New Roman" w:eastAsia="Times New Roman" w:hAnsi="Times New Roman" w:cs="Times New Roman"/>
            <w:sz w:val="24"/>
            <w:szCs w:val="24"/>
            <w:highlight w:val="white"/>
          </w:rPr>
          <w:delText xml:space="preserve">skill </w:delText>
        </w:r>
      </w:del>
      <w:ins w:id="51" w:author="Abby Lewis" w:date="2021-07-05T10:38: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across forecast horizons (the amount of time into the future for which predictions are made) and increases the reliability of forecast products as decision support tools </w:t>
      </w:r>
      <w:r w:rsidRPr="002968EE">
        <w:rPr>
          <w:rFonts w:ascii="Times New Roman" w:eastAsia="Times New Roman" w:hAnsi="Times New Roman" w:cs="Times New Roman"/>
          <w:sz w:val="24"/>
          <w:szCs w:val="24"/>
        </w:rPr>
        <w:t>(Armstrong 2001)</w:t>
      </w:r>
      <w:r w:rsidRPr="002968EE">
        <w:rPr>
          <w:rFonts w:ascii="Times New Roman" w:eastAsia="Times New Roman" w:hAnsi="Times New Roman" w:cs="Times New Roman"/>
          <w:sz w:val="24"/>
          <w:szCs w:val="24"/>
          <w:highlight w:val="white"/>
        </w:rPr>
        <w:t xml:space="preserve">. Recent </w:t>
      </w:r>
      <w:r w:rsidRPr="002968EE">
        <w:rPr>
          <w:rFonts w:ascii="Times New Roman" w:eastAsia="Times New Roman" w:hAnsi="Times New Roman" w:cs="Times New Roman"/>
          <w:sz w:val="24"/>
          <w:szCs w:val="24"/>
          <w:highlight w:val="white"/>
        </w:rPr>
        <w:lastRenderedPageBreak/>
        <w:t xml:space="preserve">interest in establishing best practices for ecological forecasting follows similar efforts in meteorology and economics, disciplines in which forecasting is well-established </w:t>
      </w:r>
      <w:r w:rsidRPr="002968EE">
        <w:rPr>
          <w:rFonts w:ascii="Times New Roman" w:eastAsia="Times New Roman" w:hAnsi="Times New Roman" w:cs="Times New Roman"/>
          <w:sz w:val="24"/>
          <w:szCs w:val="24"/>
        </w:rPr>
        <w:t xml:space="preserve">(Armstrong 2001,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r w:rsidRPr="002968EE">
        <w:rPr>
          <w:rFonts w:ascii="Times New Roman" w:eastAsia="Times New Roman" w:hAnsi="Times New Roman" w:cs="Times New Roman"/>
          <w:sz w:val="24"/>
          <w:szCs w:val="24"/>
          <w:highlight w:val="white"/>
        </w:rPr>
        <w:t xml:space="preserve">. </w:t>
      </w:r>
    </w:p>
    <w:p w14:paraId="12480F35" w14:textId="55AF9C5C"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While proposed best practices for near-term ecological forecasting differ among papers, a number of common themes related to forecast development, assessment, archiving, and decision support can be identified (Box 1</w:t>
      </w:r>
      <w:ins w:id="52" w:author="Abby Lewis" w:date="2021-06-19T15:08:00Z">
        <w:r w:rsidRPr="002968EE">
          <w:rPr>
            <w:rFonts w:ascii="Times New Roman" w:eastAsia="Times New Roman" w:hAnsi="Times New Roman" w:cs="Times New Roman"/>
            <w:sz w:val="24"/>
            <w:szCs w:val="24"/>
          </w:rPr>
          <w:t>; Appendix S1</w:t>
        </w:r>
      </w:ins>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2968EE">
        <w:rPr>
          <w:rFonts w:ascii="Times New Roman" w:eastAsia="Times New Roman" w:hAnsi="Times New Roman" w:cs="Times New Roman"/>
          <w:sz w:val="24"/>
          <w:szCs w:val="24"/>
        </w:rPr>
        <w:t>However, without a comprehensive review of published ecological forecasts, it is difficult to assess which of the proposed best practices have been adopted and which should be prioritized for further advancement of the field</w:t>
      </w:r>
      <w:ins w:id="53" w:author="Abby Lewis" w:date="2021-06-13T11:06:00Z">
        <w:r w:rsidRPr="002968EE">
          <w:rPr>
            <w:rFonts w:ascii="Times New Roman" w:eastAsia="Times New Roman" w:hAnsi="Times New Roman" w:cs="Times New Roman"/>
            <w:sz w:val="24"/>
            <w:szCs w:val="24"/>
          </w:rPr>
          <w:t xml:space="preserve"> (</w:t>
        </w:r>
      </w:ins>
      <w:ins w:id="54" w:author="Cayelan C. Carey" w:date="2021-06-16T13:12:00Z">
        <w:r w:rsidRPr="002968EE">
          <w:rPr>
            <w:rFonts w:ascii="Times New Roman" w:eastAsia="Times New Roman" w:hAnsi="Times New Roman" w:cs="Times New Roman"/>
            <w:sz w:val="24"/>
            <w:szCs w:val="24"/>
          </w:rPr>
          <w:t xml:space="preserve">e.g., </w:t>
        </w:r>
      </w:ins>
      <w:ins w:id="55" w:author="Abby Lewis" w:date="2021-06-13T11:07:00Z">
        <w:r w:rsidRPr="002968EE">
          <w:rPr>
            <w:rFonts w:ascii="Times New Roman" w:eastAsia="Times New Roman" w:hAnsi="Times New Roman" w:cs="Times New Roman"/>
            <w:sz w:val="24"/>
            <w:szCs w:val="24"/>
          </w:rPr>
          <w:t>see Payne et al. 2017 for marine ecological forecasting)</w:t>
        </w:r>
      </w:ins>
      <w:r w:rsidRPr="002968EE">
        <w:rPr>
          <w:rFonts w:ascii="Times New Roman" w:eastAsia="Times New Roman" w:hAnsi="Times New Roman" w:cs="Times New Roman"/>
          <w:sz w:val="24"/>
          <w:szCs w:val="24"/>
        </w:rPr>
        <w:t xml:space="preserve">.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717C2451"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ab/>
        <w:t xml:space="preserve">Adoption of these proposed best practices in near-term ecological forecasting may be particularly important to improving our understanding of </w:t>
      </w:r>
      <w:del w:id="56" w:author="Abby Lewis" w:date="2021-06-12T17:40:00Z">
        <w:r w:rsidRPr="002968EE">
          <w:rPr>
            <w:rFonts w:ascii="Times New Roman" w:eastAsia="Times New Roman" w:hAnsi="Times New Roman" w:cs="Times New Roman"/>
            <w:sz w:val="24"/>
            <w:szCs w:val="24"/>
            <w:highlight w:val="white"/>
          </w:rPr>
          <w:delText xml:space="preserve">predictability </w:delText>
        </w:r>
      </w:del>
      <w:ins w:id="57" w:author="Abby Lewis" w:date="2021-06-12T17:40:00Z">
        <w:r w:rsidRPr="002968EE">
          <w:rPr>
            <w:rFonts w:ascii="Times New Roman" w:eastAsia="Times New Roman" w:hAnsi="Times New Roman" w:cs="Times New Roman"/>
            <w:sz w:val="24"/>
            <w:szCs w:val="24"/>
            <w:highlight w:val="white"/>
          </w:rPr>
          <w:t xml:space="preserve">forecastability </w:t>
        </w:r>
      </w:ins>
      <w:r w:rsidRPr="002968EE">
        <w:rPr>
          <w:rFonts w:ascii="Times New Roman" w:eastAsia="Times New Roman" w:hAnsi="Times New Roman" w:cs="Times New Roman"/>
          <w:sz w:val="24"/>
          <w:szCs w:val="24"/>
          <w:highlight w:val="white"/>
        </w:rPr>
        <w:t xml:space="preserve">across </w:t>
      </w:r>
      <w:del w:id="58" w:author="Abby Lewis" w:date="2021-07-05T10:48:00Z">
        <w:r w:rsidRPr="002968EE" w:rsidDel="00231ECE">
          <w:rPr>
            <w:rFonts w:ascii="Times New Roman" w:eastAsia="Times New Roman" w:hAnsi="Times New Roman" w:cs="Times New Roman"/>
            <w:sz w:val="24"/>
            <w:szCs w:val="24"/>
            <w:highlight w:val="white"/>
          </w:rPr>
          <w:delText xml:space="preserve">ecosystems and </w:delText>
        </w:r>
      </w:del>
      <w:r w:rsidRPr="002968EE">
        <w:rPr>
          <w:rFonts w:ascii="Times New Roman" w:eastAsia="Times New Roman" w:hAnsi="Times New Roman" w:cs="Times New Roman"/>
          <w:sz w:val="24"/>
          <w:szCs w:val="24"/>
          <w:highlight w:val="white"/>
        </w:rPr>
        <w:t>scales</w:t>
      </w:r>
      <w:ins w:id="59" w:author="Abby Lewis" w:date="2021-07-05T10:48:00Z">
        <w:r w:rsidR="00231ECE">
          <w:rPr>
            <w:rFonts w:ascii="Times New Roman" w:eastAsia="Times New Roman" w:hAnsi="Times New Roman" w:cs="Times New Roman"/>
            <w:sz w:val="24"/>
            <w:szCs w:val="24"/>
            <w:highlight w:val="white"/>
          </w:rPr>
          <w:t xml:space="preserve"> and variables</w:t>
        </w:r>
      </w:ins>
      <w:r w:rsidRPr="002968EE">
        <w:rPr>
          <w:rFonts w:ascii="Times New Roman" w:eastAsia="Times New Roman" w:hAnsi="Times New Roman" w:cs="Times New Roman"/>
          <w:sz w:val="24"/>
          <w:szCs w:val="24"/>
          <w:highlight w:val="white"/>
        </w:rPr>
        <w:t xml:space="preserve">. As the number of published near-term ecological forecasts has increased over the past several decades (Luo et al. 2011,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we now have an unprecedented opportunity to compare across studies and analyze the relative forecastability </w:t>
      </w:r>
      <w:ins w:id="60" w:author="Abby Lewis" w:date="2021-06-12T18:01:00Z">
        <w:r w:rsidRPr="002968EE">
          <w:rPr>
            <w:rFonts w:ascii="Times New Roman" w:eastAsia="Times New Roman" w:hAnsi="Times New Roman" w:cs="Times New Roman"/>
            <w:sz w:val="24"/>
            <w:szCs w:val="24"/>
            <w:highlight w:val="white"/>
          </w:rPr>
          <w:t xml:space="preserve">(defined here as realized forecast </w:t>
        </w:r>
      </w:ins>
      <w:ins w:id="61" w:author="Abby Lewis" w:date="2021-07-05T10:39:00Z">
        <w:r w:rsidR="00776F34">
          <w:rPr>
            <w:rFonts w:ascii="Times New Roman" w:eastAsia="Times New Roman" w:hAnsi="Times New Roman" w:cs="Times New Roman"/>
            <w:sz w:val="24"/>
            <w:szCs w:val="24"/>
            <w:highlight w:val="white"/>
          </w:rPr>
          <w:t>accuracy</w:t>
        </w:r>
      </w:ins>
      <w:ins w:id="62" w:author="Abby Lewis" w:date="2021-06-12T18:01:00Z">
        <w:r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of environmental variables at varying forecast horizons. </w:t>
      </w:r>
      <w:del w:id="63" w:author="Abby Lewis" w:date="2021-06-13T11:45:00Z">
        <w:r w:rsidRPr="002968EE">
          <w:rPr>
            <w:rFonts w:ascii="Times New Roman" w:eastAsia="Times New Roman" w:hAnsi="Times New Roman" w:cs="Times New Roman"/>
            <w:sz w:val="24"/>
            <w:szCs w:val="24"/>
            <w:highlight w:val="white"/>
          </w:rPr>
          <w:delText xml:space="preserve">Quantifying </w:delText>
        </w:r>
      </w:del>
      <w:ins w:id="64" w:author="Abby Lewis" w:date="2021-06-13T11:45:00Z">
        <w:r w:rsidRPr="002968EE">
          <w:rPr>
            <w:rFonts w:ascii="Times New Roman" w:eastAsia="Times New Roman" w:hAnsi="Times New Roman" w:cs="Times New Roman"/>
            <w:sz w:val="24"/>
            <w:szCs w:val="24"/>
            <w:highlight w:val="white"/>
          </w:rPr>
          <w:t xml:space="preserve">Understanding </w:t>
        </w:r>
      </w:ins>
      <w:r w:rsidRPr="002968EE">
        <w:rPr>
          <w:rFonts w:ascii="Times New Roman" w:eastAsia="Times New Roman" w:hAnsi="Times New Roman" w:cs="Times New Roman"/>
          <w:sz w:val="24"/>
          <w:szCs w:val="24"/>
          <w:highlight w:val="white"/>
        </w:rPr>
        <w:t>ecological predictability is a fundamental goal in ecology (</w:t>
      </w:r>
      <w:ins w:id="65" w:author="Cayelan C. Carey" w:date="2021-07-06T15:34:00Z">
        <w:r w:rsidR="00422036">
          <w:rPr>
            <w:rFonts w:ascii="Times New Roman" w:eastAsia="Times New Roman" w:hAnsi="Times New Roman" w:cs="Times New Roman"/>
            <w:sz w:val="24"/>
            <w:szCs w:val="24"/>
            <w:highlight w:val="white"/>
          </w:rPr>
          <w:t xml:space="preserve">e.g., </w:t>
        </w:r>
      </w:ins>
      <w:ins w:id="66" w:author="Abby Lewis" w:date="2021-06-14T14:42:00Z">
        <w:r w:rsidRPr="002968EE">
          <w:rPr>
            <w:rFonts w:ascii="Times New Roman" w:eastAsia="Times New Roman" w:hAnsi="Times New Roman" w:cs="Times New Roman"/>
            <w:sz w:val="24"/>
            <w:szCs w:val="24"/>
            <w:highlight w:val="white"/>
          </w:rPr>
          <w:t xml:space="preserve">Gleason 1926, Clements 1936, </w:t>
        </w:r>
      </w:ins>
      <w:r w:rsidRPr="002968EE">
        <w:rPr>
          <w:rFonts w:ascii="Times New Roman" w:eastAsia="Times New Roman" w:hAnsi="Times New Roman" w:cs="Times New Roman"/>
          <w:sz w:val="24"/>
          <w:szCs w:val="24"/>
          <w:highlight w:val="white"/>
        </w:rPr>
        <w:t xml:space="preserve">Sutherland et al. 2013, </w:t>
      </w:r>
      <w:proofErr w:type="spellStart"/>
      <w:r w:rsidRPr="002968EE">
        <w:rPr>
          <w:rFonts w:ascii="Times New Roman" w:eastAsia="Times New Roman" w:hAnsi="Times New Roman" w:cs="Times New Roman"/>
          <w:sz w:val="24"/>
          <w:szCs w:val="24"/>
          <w:highlight w:val="white"/>
        </w:rPr>
        <w:t>Godfray</w:t>
      </w:r>
      <w:proofErr w:type="spellEnd"/>
      <w:r w:rsidRPr="002968EE">
        <w:rPr>
          <w:rFonts w:ascii="Times New Roman" w:eastAsia="Times New Roman" w:hAnsi="Times New Roman" w:cs="Times New Roman"/>
          <w:sz w:val="24"/>
          <w:szCs w:val="24"/>
          <w:highlight w:val="white"/>
        </w:rPr>
        <w:t xml:space="preserve"> and May 2014, </w:t>
      </w:r>
      <w:proofErr w:type="spellStart"/>
      <w:r w:rsidRPr="002968EE">
        <w:rPr>
          <w:rFonts w:ascii="Times New Roman" w:eastAsia="Times New Roman" w:hAnsi="Times New Roman" w:cs="Times New Roman"/>
          <w:sz w:val="24"/>
          <w:szCs w:val="24"/>
          <w:highlight w:val="white"/>
        </w:rPr>
        <w:t>Houlahan</w:t>
      </w:r>
      <w:proofErr w:type="spellEnd"/>
      <w:r w:rsidRPr="002968EE">
        <w:rPr>
          <w:rFonts w:ascii="Times New Roman" w:eastAsia="Times New Roman" w:hAnsi="Times New Roman" w:cs="Times New Roman"/>
          <w:sz w:val="24"/>
          <w:szCs w:val="24"/>
          <w:highlight w:val="white"/>
        </w:rPr>
        <w:t xml:space="preserve"> et al. 2017</w:t>
      </w:r>
      <w:ins w:id="67" w:author="Abby Lewis" w:date="2021-06-19T14:54:00Z">
        <w:r w:rsidRPr="002968EE">
          <w:rPr>
            <w:rFonts w:ascii="Times New Roman" w:eastAsia="Times New Roman" w:hAnsi="Times New Roman" w:cs="Times New Roman"/>
            <w:sz w:val="24"/>
            <w:szCs w:val="24"/>
            <w:highlight w:val="white"/>
          </w:rPr>
          <w:t>,</w:t>
        </w:r>
      </w:ins>
      <w:ins w:id="68" w:author="Cayelan C. Carey" w:date="2021-06-16T13:12:00Z">
        <w:r w:rsidRPr="002968EE">
          <w:rPr>
            <w:rFonts w:ascii="Times New Roman" w:eastAsia="Times New Roman" w:hAnsi="Times New Roman" w:cs="Times New Roman"/>
            <w:sz w:val="24"/>
            <w:szCs w:val="24"/>
            <w:highlight w:val="white"/>
          </w:rPr>
          <w:t xml:space="preserve"> and references therein</w:t>
        </w:r>
      </w:ins>
      <w:r w:rsidRPr="002968EE">
        <w:rPr>
          <w:rFonts w:ascii="Times New Roman" w:eastAsia="Times New Roman" w:hAnsi="Times New Roman" w:cs="Times New Roman"/>
          <w:sz w:val="24"/>
          <w:szCs w:val="24"/>
          <w:highlight w:val="white"/>
        </w:rPr>
        <w:t xml:space="preserve">) and </w:t>
      </w:r>
      <w:r w:rsidRPr="002968EE">
        <w:rPr>
          <w:rFonts w:ascii="Times New Roman" w:eastAsia="Times New Roman" w:hAnsi="Times New Roman" w:cs="Times New Roman"/>
          <w:sz w:val="24"/>
          <w:szCs w:val="24"/>
          <w:highlight w:val="white"/>
        </w:rPr>
        <w:lastRenderedPageBreak/>
        <w:t xml:space="preserve">provides valuable information regarding the nature of ecological processes (Petchey et al. 2015). </w:t>
      </w:r>
      <w:ins w:id="69" w:author="Abby Lewis" w:date="2021-06-12T17:59:00Z">
        <w:r w:rsidRPr="002968EE">
          <w:rPr>
            <w:rFonts w:ascii="Times New Roman" w:eastAsia="Times New Roman" w:hAnsi="Times New Roman" w:cs="Times New Roman"/>
            <w:sz w:val="24"/>
            <w:szCs w:val="24"/>
            <w:highlight w:val="white"/>
          </w:rPr>
          <w:t>Ecological forecasting can be a particularly powerful test of predictability, as forecasting requires predicting beyond the range of observed data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Thus</w:t>
        </w:r>
      </w:ins>
      <w:ins w:id="70" w:author="Cayelan C. Carey" w:date="2021-06-16T13:13:00Z">
        <w:r w:rsidRPr="002968EE">
          <w:rPr>
            <w:rFonts w:ascii="Times New Roman" w:eastAsia="Times New Roman" w:hAnsi="Times New Roman" w:cs="Times New Roman"/>
            <w:sz w:val="24"/>
            <w:szCs w:val="24"/>
            <w:highlight w:val="white"/>
          </w:rPr>
          <w:t>,</w:t>
        </w:r>
      </w:ins>
      <w:ins w:id="71" w:author="Abby Lewis" w:date="2021-06-12T18:02:00Z">
        <w:r w:rsidRPr="002968EE">
          <w:rPr>
            <w:rFonts w:ascii="Times New Roman" w:eastAsia="Times New Roman" w:hAnsi="Times New Roman" w:cs="Times New Roman"/>
            <w:sz w:val="24"/>
            <w:szCs w:val="24"/>
            <w:highlight w:val="white"/>
          </w:rPr>
          <w:t xml:space="preserve"> comparisons of forecastability complement and extend</w:t>
        </w:r>
      </w:ins>
      <w:del w:id="72" w:author="Abby Lewis" w:date="2021-06-12T18:02:00Z">
        <w:r w:rsidRPr="002968EE">
          <w:rPr>
            <w:rFonts w:ascii="Times New Roman" w:eastAsia="Times New Roman" w:hAnsi="Times New Roman" w:cs="Times New Roman"/>
            <w:sz w:val="24"/>
            <w:szCs w:val="24"/>
            <w:highlight w:val="white"/>
          </w:rPr>
          <w:delText>Taking a data-driven approach to this problem complements and extends</w:delText>
        </w:r>
      </w:del>
      <w:r w:rsidRPr="002968EE">
        <w:rPr>
          <w:rFonts w:ascii="Times New Roman" w:eastAsia="Times New Roman" w:hAnsi="Times New Roman" w:cs="Times New Roman"/>
          <w:sz w:val="24"/>
          <w:szCs w:val="24"/>
          <w:highlight w:val="white"/>
        </w:rPr>
        <w:t xml:space="preserve"> existing theoretical and modeling-based work that has predicted how various factors (e.g., forecast horizon, computational irreducibility) influence the relative predictability of ecological variables (</w:t>
      </w:r>
      <w:proofErr w:type="spellStart"/>
      <w:r w:rsidRPr="002968EE">
        <w:rPr>
          <w:rFonts w:ascii="Times New Roman" w:eastAsia="Times New Roman" w:hAnsi="Times New Roman" w:cs="Times New Roman"/>
          <w:sz w:val="24"/>
          <w:szCs w:val="24"/>
          <w:highlight w:val="white"/>
        </w:rPr>
        <w:t>Beckage</w:t>
      </w:r>
      <w:proofErr w:type="spellEnd"/>
      <w:r w:rsidRPr="002968EE">
        <w:rPr>
          <w:rFonts w:ascii="Times New Roman" w:eastAsia="Times New Roman" w:hAnsi="Times New Roman" w:cs="Times New Roman"/>
          <w:sz w:val="24"/>
          <w:szCs w:val="24"/>
          <w:highlight w:val="white"/>
        </w:rPr>
        <w:t xml:space="preserve"> et al. 2011, Petchey et al. 2015). </w:t>
      </w:r>
    </w:p>
    <w:p w14:paraId="428A1CE1"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In this study, we performed a systematic analysis of near-term ecological forecasting papers to examine the use of our proposed best practices over time (Box 1). To illustrate how proposed best practices can enable insights into fundamental ecological understanding, we then compared forecast </w:t>
      </w:r>
      <w:del w:id="73" w:author="Abby Lewis" w:date="2021-07-05T10:39:00Z">
        <w:r w:rsidRPr="002968EE" w:rsidDel="00776F34">
          <w:rPr>
            <w:rFonts w:ascii="Times New Roman" w:eastAsia="Times New Roman" w:hAnsi="Times New Roman" w:cs="Times New Roman"/>
            <w:sz w:val="24"/>
            <w:szCs w:val="24"/>
          </w:rPr>
          <w:delText xml:space="preserve">skill </w:delText>
        </w:r>
      </w:del>
      <w:ins w:id="74" w:author="Abby Lewis" w:date="2021-07-05T10:39: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across </w:t>
      </w:r>
      <w:del w:id="75" w:author="Abby Lewis" w:date="2021-07-05T10:48:00Z">
        <w:r w:rsidRPr="002968EE" w:rsidDel="00231ECE">
          <w:rPr>
            <w:rFonts w:ascii="Times New Roman" w:eastAsia="Times New Roman" w:hAnsi="Times New Roman" w:cs="Times New Roman"/>
            <w:sz w:val="24"/>
            <w:szCs w:val="24"/>
          </w:rPr>
          <w:delText xml:space="preserve">ecosystems </w:delText>
        </w:r>
      </w:del>
      <w:ins w:id="76" w:author="Abby Lewis" w:date="2021-07-05T10:48:00Z">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and variables. We discuss the implications of our findings for further development and adoption of best practices within the near-term ecological forecasting research community.</w:t>
      </w:r>
    </w:p>
    <w:p w14:paraId="4782BB7B" w14:textId="77777777" w:rsidR="002E34FA" w:rsidRPr="002968EE" w:rsidRDefault="002E34FA">
      <w:pPr>
        <w:spacing w:line="480" w:lineRule="auto"/>
        <w:rPr>
          <w:rFonts w:ascii="Times New Roman" w:eastAsia="Times New Roman" w:hAnsi="Times New Roman" w:cs="Times New Roman"/>
          <w:sz w:val="24"/>
          <w:szCs w:val="24"/>
        </w:rPr>
      </w:pPr>
    </w:p>
    <w:p w14:paraId="7D5F2C0E"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77" w:name="_heading=h.tyjcwt" w:colFirst="0" w:colLast="0"/>
      <w:bookmarkEnd w:id="77"/>
      <w:r w:rsidRPr="002968EE">
        <w:rPr>
          <w:rFonts w:ascii="Times New Roman" w:eastAsia="Times New Roman" w:hAnsi="Times New Roman" w:cs="Times New Roman"/>
          <w:sz w:val="24"/>
          <w:szCs w:val="24"/>
        </w:rPr>
        <w:t>METHODS</w:t>
      </w:r>
    </w:p>
    <w:p w14:paraId="472A1523"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78" w:name="_heading=h.3dy6vkm" w:colFirst="0" w:colLast="0"/>
      <w:bookmarkEnd w:id="78"/>
      <w:r w:rsidRPr="002968EE">
        <w:rPr>
          <w:rFonts w:ascii="Times New Roman" w:eastAsia="Times New Roman" w:hAnsi="Times New Roman" w:cs="Times New Roman"/>
          <w:sz w:val="24"/>
          <w:szCs w:val="24"/>
          <w:highlight w:val="white"/>
        </w:rPr>
        <w:t>We systematically reviewed literature on near-term ecological forecasting to determine how proposed best practices have</w:t>
      </w:r>
      <w:r w:rsidRPr="002968EE">
        <w:rPr>
          <w:rFonts w:ascii="Times New Roman" w:eastAsia="Times New Roman" w:hAnsi="Times New Roman" w:cs="Times New Roman"/>
          <w:sz w:val="24"/>
          <w:szCs w:val="24"/>
        </w:rPr>
        <w:t xml:space="preserve"> been implemented over time and compare forecastability across ecosystems. First, we searched the Web of </w:t>
      </w:r>
      <w:proofErr w:type="spellStart"/>
      <w:r w:rsidRPr="002968EE">
        <w:rPr>
          <w:rFonts w:ascii="Times New Roman" w:eastAsia="Times New Roman" w:hAnsi="Times New Roman" w:cs="Times New Roman"/>
          <w:sz w:val="24"/>
          <w:szCs w:val="24"/>
        </w:rPr>
        <w:t>Science</w:t>
      </w:r>
      <w:r w:rsidRPr="002968EE">
        <w:rPr>
          <w:rFonts w:ascii="Times New Roman" w:eastAsia="Times New Roman" w:hAnsi="Times New Roman" w:cs="Times New Roman"/>
          <w:sz w:val="24"/>
          <w:szCs w:val="24"/>
          <w:vertAlign w:val="superscript"/>
        </w:rPr>
        <w:t>TM</w:t>
      </w:r>
      <w:proofErr w:type="spellEnd"/>
      <w:r w:rsidRPr="002968EE">
        <w:rPr>
          <w:rFonts w:ascii="Times New Roman" w:eastAsia="Times New Roman" w:hAnsi="Times New Roman" w:cs="Times New Roman"/>
          <w:sz w:val="24"/>
          <w:szCs w:val="24"/>
        </w:rPr>
        <w:t xml:space="preserve"> Core Collection </w:t>
      </w:r>
      <w:r w:rsidRPr="002968EE">
        <w:rPr>
          <w:rFonts w:ascii="Times New Roman" w:eastAsia="Times New Roman" w:hAnsi="Times New Roman" w:cs="Times New Roman"/>
          <w:sz w:val="24"/>
          <w:szCs w:val="24"/>
          <w:highlight w:val="white"/>
        </w:rPr>
        <w:t xml:space="preserve">[v.5.34] </w:t>
      </w:r>
      <w:r w:rsidRPr="002968EE">
        <w:rPr>
          <w:rFonts w:ascii="Times New Roman" w:eastAsia="Times New Roman" w:hAnsi="Times New Roman" w:cs="Times New Roman"/>
          <w:sz w:val="24"/>
          <w:szCs w:val="24"/>
        </w:rPr>
        <w:t xml:space="preserve">database (Clarivate Analytics, Philadelphia, USA) and reviewed abstracts to identify papers that reported near-term ecological forecasts (described in </w:t>
      </w:r>
      <w:r w:rsidRPr="002968EE">
        <w:rPr>
          <w:rFonts w:ascii="Times New Roman" w:eastAsia="Times New Roman" w:hAnsi="Times New Roman" w:cs="Times New Roman"/>
          <w:i/>
          <w:sz w:val="24"/>
          <w:szCs w:val="24"/>
        </w:rPr>
        <w:t xml:space="preserve">Literature search </w:t>
      </w:r>
      <w:r w:rsidRPr="002968EE">
        <w:rPr>
          <w:rFonts w:ascii="Times New Roman" w:eastAsia="Times New Roman" w:hAnsi="Times New Roman" w:cs="Times New Roman"/>
          <w:sz w:val="24"/>
          <w:szCs w:val="24"/>
        </w:rPr>
        <w:t>below). Two reviewers then independently read and analyzed each selected paper using a standardized matrix of criteria (</w:t>
      </w:r>
      <w:r w:rsidRPr="002968EE">
        <w:rPr>
          <w:rFonts w:ascii="Times New Roman" w:eastAsia="Times New Roman" w:hAnsi="Times New Roman" w:cs="Times New Roman"/>
          <w:i/>
          <w:sz w:val="24"/>
          <w:szCs w:val="24"/>
        </w:rPr>
        <w:t>Matrix analysis</w:t>
      </w:r>
      <w:r w:rsidRPr="002968EE">
        <w:rPr>
          <w:rFonts w:ascii="Times New Roman" w:eastAsia="Times New Roman" w:hAnsi="Times New Roman" w:cs="Times New Roman"/>
          <w:sz w:val="24"/>
          <w:szCs w:val="24"/>
        </w:rPr>
        <w:t xml:space="preserve">) and recorded forecast </w:t>
      </w:r>
      <w:del w:id="79" w:author="Abby Lewis" w:date="2021-07-05T10:39:00Z">
        <w:r w:rsidRPr="002968EE" w:rsidDel="00776F34">
          <w:rPr>
            <w:rFonts w:ascii="Times New Roman" w:eastAsia="Times New Roman" w:hAnsi="Times New Roman" w:cs="Times New Roman"/>
            <w:sz w:val="24"/>
            <w:szCs w:val="24"/>
          </w:rPr>
          <w:delText xml:space="preserve">skill </w:delText>
        </w:r>
      </w:del>
      <w:ins w:id="80" w:author="Abby Lewis" w:date="2021-07-05T10:39: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when reported. Once collated, we analyzed the full dataset to understand the development and current state of ecological forecasting (</w:t>
      </w:r>
      <w:r w:rsidRPr="002968EE">
        <w:rPr>
          <w:rFonts w:ascii="Times New Roman" w:eastAsia="Times New Roman" w:hAnsi="Times New Roman" w:cs="Times New Roman"/>
          <w:i/>
          <w:sz w:val="24"/>
          <w:szCs w:val="24"/>
        </w:rPr>
        <w:t>Dataset description</w:t>
      </w:r>
      <w:r w:rsidRPr="002968EE">
        <w:rPr>
          <w:rFonts w:ascii="Times New Roman" w:eastAsia="Times New Roman" w:hAnsi="Times New Roman" w:cs="Times New Roman"/>
          <w:sz w:val="24"/>
          <w:szCs w:val="24"/>
        </w:rPr>
        <w:t xml:space="preserve"> and </w:t>
      </w:r>
      <w:r w:rsidRPr="002968EE">
        <w:rPr>
          <w:rFonts w:ascii="Times New Roman" w:eastAsia="Times New Roman" w:hAnsi="Times New Roman" w:cs="Times New Roman"/>
          <w:i/>
          <w:sz w:val="24"/>
          <w:szCs w:val="24"/>
        </w:rPr>
        <w:t>Assessment of forecasting best practice adoption</w:t>
      </w:r>
      <w:r w:rsidRPr="002968EE">
        <w:rPr>
          <w:rFonts w:ascii="Times New Roman" w:eastAsia="Times New Roman" w:hAnsi="Times New Roman" w:cs="Times New Roman"/>
          <w:sz w:val="24"/>
          <w:szCs w:val="24"/>
        </w:rPr>
        <w:t xml:space="preserve">). Finally, we analyzed forecast </w:t>
      </w:r>
      <w:del w:id="81" w:author="Abby Lewis" w:date="2021-07-05T10:39:00Z">
        <w:r w:rsidRPr="002968EE" w:rsidDel="00776F34">
          <w:rPr>
            <w:rFonts w:ascii="Times New Roman" w:eastAsia="Times New Roman" w:hAnsi="Times New Roman" w:cs="Times New Roman"/>
            <w:sz w:val="24"/>
            <w:szCs w:val="24"/>
          </w:rPr>
          <w:lastRenderedPageBreak/>
          <w:delText xml:space="preserve">skill </w:delText>
        </w:r>
      </w:del>
      <w:ins w:id="82" w:author="Abby Lewis" w:date="2021-07-05T10:39:00Z">
        <w:r w:rsidR="00776F34">
          <w:rPr>
            <w:rFonts w:ascii="Times New Roman" w:eastAsia="Times New Roman" w:hAnsi="Times New Roman" w:cs="Times New Roman"/>
            <w:sz w:val="24"/>
            <w:szCs w:val="24"/>
          </w:rPr>
          <w:t>evaluation</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data to assess how forecast performance varied with forecast horizon for ecological variables with sufficient data (</w:t>
      </w:r>
      <w:r w:rsidRPr="002968EE">
        <w:rPr>
          <w:rFonts w:ascii="Times New Roman" w:eastAsia="Times New Roman" w:hAnsi="Times New Roman" w:cs="Times New Roman"/>
          <w:i/>
          <w:sz w:val="24"/>
          <w:szCs w:val="24"/>
          <w:highlight w:val="white"/>
        </w:rPr>
        <w:t xml:space="preserve">Comparing forecast </w:t>
      </w:r>
      <w:del w:id="83" w:author="Abby Lewis" w:date="2021-07-05T10:39:00Z">
        <w:r w:rsidRPr="002968EE" w:rsidDel="00776F34">
          <w:rPr>
            <w:rFonts w:ascii="Times New Roman" w:eastAsia="Times New Roman" w:hAnsi="Times New Roman" w:cs="Times New Roman"/>
            <w:i/>
            <w:sz w:val="24"/>
            <w:szCs w:val="24"/>
            <w:highlight w:val="white"/>
          </w:rPr>
          <w:delText xml:space="preserve">skill </w:delText>
        </w:r>
      </w:del>
      <w:ins w:id="84" w:author="Abby Lewis" w:date="2021-07-05T10:39:00Z">
        <w:r w:rsidR="00776F34">
          <w:rPr>
            <w:rFonts w:ascii="Times New Roman" w:eastAsia="Times New Roman" w:hAnsi="Times New Roman" w:cs="Times New Roman"/>
            <w:i/>
            <w:sz w:val="24"/>
            <w:szCs w:val="24"/>
            <w:highlight w:val="white"/>
          </w:rPr>
          <w:t>accuracy</w:t>
        </w:r>
        <w:r w:rsidR="00776F34" w:rsidRPr="002968EE">
          <w:rPr>
            <w:rFonts w:ascii="Times New Roman" w:eastAsia="Times New Roman" w:hAnsi="Times New Roman" w:cs="Times New Roman"/>
            <w:i/>
            <w:sz w:val="24"/>
            <w:szCs w:val="24"/>
            <w:highlight w:val="white"/>
          </w:rPr>
          <w:t xml:space="preserve"> </w:t>
        </w:r>
      </w:ins>
      <w:r w:rsidRPr="002968EE">
        <w:rPr>
          <w:rFonts w:ascii="Times New Roman" w:eastAsia="Times New Roman" w:hAnsi="Times New Roman" w:cs="Times New Roman"/>
          <w:i/>
          <w:sz w:val="24"/>
          <w:szCs w:val="24"/>
          <w:highlight w:val="white"/>
        </w:rPr>
        <w:t>across ecosystem and models</w:t>
      </w:r>
      <w:r w:rsidRPr="002968EE">
        <w:rPr>
          <w:rFonts w:ascii="Times New Roman" w:eastAsia="Times New Roman" w:hAnsi="Times New Roman" w:cs="Times New Roman"/>
          <w:sz w:val="24"/>
          <w:szCs w:val="24"/>
          <w:highlight w:val="white"/>
        </w:rPr>
        <w:t>)</w:t>
      </w:r>
      <w:r w:rsidRPr="002968EE">
        <w:rPr>
          <w:rFonts w:ascii="Times New Roman" w:eastAsia="Times New Roman" w:hAnsi="Times New Roman" w:cs="Times New Roman"/>
          <w:sz w:val="24"/>
          <w:szCs w:val="24"/>
        </w:rPr>
        <w:t xml:space="preserve">. </w:t>
      </w:r>
    </w:p>
    <w:p w14:paraId="3479C9E4" w14:textId="77777777" w:rsidR="002E34FA" w:rsidRPr="002968EE" w:rsidRDefault="002E34FA">
      <w:pPr>
        <w:spacing w:line="480" w:lineRule="auto"/>
        <w:ind w:firstLine="720"/>
        <w:rPr>
          <w:rFonts w:ascii="Times New Roman" w:eastAsia="Times New Roman" w:hAnsi="Times New Roman" w:cs="Times New Roman"/>
          <w:sz w:val="24"/>
          <w:szCs w:val="24"/>
        </w:rPr>
      </w:pPr>
    </w:p>
    <w:p w14:paraId="3F42F211"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Literature search</w:t>
      </w:r>
    </w:p>
    <w:p w14:paraId="064D3F89"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2968EE">
        <w:rPr>
          <w:rFonts w:ascii="Times New Roman" w:eastAsia="Times New Roman" w:hAnsi="Times New Roman" w:cs="Times New Roman"/>
          <w:sz w:val="24"/>
          <w:szCs w:val="24"/>
        </w:rPr>
        <w:t xml:space="preserve">English. This yielded 2711 results (Fig. 1). </w:t>
      </w:r>
    </w:p>
    <w:p w14:paraId="5C8B1793"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screened the abstracts of all 2711 papers and </w:t>
      </w:r>
      <w:r w:rsidRPr="002968EE">
        <w:rPr>
          <w:rFonts w:ascii="Times New Roman" w:eastAsia="Times New Roman" w:hAnsi="Times New Roman" w:cs="Times New Roman"/>
          <w:sz w:val="24"/>
          <w:szCs w:val="24"/>
          <w:highlight w:val="white"/>
        </w:rPr>
        <w:t>selected those that met three criteria:</w:t>
      </w:r>
    </w:p>
    <w:p w14:paraId="5F145411"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Papers had to include at least one forecast, which we defined as a prediction of future conditions from the perspective of the model; forecasts could be developed retroactively (i.e., “hindcasts”) but could only use driver data that were available before the forecast date (e.g., forecasted or time-lagged driver variables).</w:t>
      </w:r>
    </w:p>
    <w:p w14:paraId="29E9FF12"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Gungsuh" w:hAnsi="Times New Roman" w:cs="Times New Roman"/>
          <w:sz w:val="24"/>
          <w:szCs w:val="24"/>
          <w:highlight w:val="white"/>
        </w:rPr>
        <w:t>The forecast had to be near-term, which we defined as predicting ≤10 years into the future</w:t>
      </w:r>
      <w:ins w:id="85" w:author="Abby Lewis" w:date="2021-06-12T18:14:00Z">
        <w:r w:rsidRPr="002968EE">
          <w:rPr>
            <w:rFonts w:ascii="Times New Roman" w:eastAsia="Times New Roman" w:hAnsi="Times New Roman" w:cs="Times New Roman"/>
            <w:sz w:val="24"/>
            <w:szCs w:val="24"/>
            <w:highlight w:val="white"/>
          </w:rPr>
          <w:t xml:space="preserve"> (</w:t>
        </w:r>
      </w:ins>
      <w:ins w:id="86" w:author="Cayelan C. Carey" w:date="2021-06-16T13:13:00Z">
        <w:r w:rsidRPr="002968EE">
          <w:rPr>
            <w:rFonts w:ascii="Times New Roman" w:eastAsia="Times New Roman" w:hAnsi="Times New Roman" w:cs="Times New Roman"/>
            <w:sz w:val="24"/>
            <w:szCs w:val="24"/>
            <w:highlight w:val="white"/>
          </w:rPr>
          <w:t xml:space="preserve">following </w:t>
        </w:r>
      </w:ins>
      <w:proofErr w:type="spellStart"/>
      <w:ins w:id="87" w:author="Abby Lewis" w:date="2021-06-12T18:14:00Z">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w:t>
        </w:r>
      </w:ins>
      <w:r w:rsidRPr="002968EE">
        <w:rPr>
          <w:rFonts w:ascii="Times New Roman" w:eastAsia="Times New Roman" w:hAnsi="Times New Roman" w:cs="Times New Roman"/>
          <w:sz w:val="24"/>
          <w:szCs w:val="24"/>
          <w:highlight w:val="white"/>
        </w:rPr>
        <w:t>.</w:t>
      </w:r>
      <w:ins w:id="88" w:author="Abby Lewis" w:date="2021-06-12T18:10:00Z">
        <w:r w:rsidRPr="002968EE">
          <w:rPr>
            <w:rFonts w:ascii="Times New Roman" w:eastAsia="Times New Roman" w:hAnsi="Times New Roman" w:cs="Times New Roman"/>
            <w:sz w:val="24"/>
            <w:szCs w:val="24"/>
            <w:highlight w:val="white"/>
          </w:rPr>
          <w:t xml:space="preserve"> </w:t>
        </w:r>
      </w:ins>
    </w:p>
    <w:p w14:paraId="10EB28CA"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The forecast had to be ecological, which we defined as predicting a biogeochemical, population, or community response variable. This definition therefore excluded physical </w:t>
      </w:r>
      <w:r w:rsidRPr="002968EE">
        <w:rPr>
          <w:rFonts w:ascii="Times New Roman" w:eastAsia="Times New Roman" w:hAnsi="Times New Roman" w:cs="Times New Roman"/>
          <w:sz w:val="24"/>
          <w:szCs w:val="24"/>
          <w:highlight w:val="white"/>
        </w:rPr>
        <w:lastRenderedPageBreak/>
        <w:t>(e.g., streamflow or water temperature) and meteorological forecasts. Forecasts of human disease were only included if there was an animal vector.</w:t>
      </w:r>
    </w:p>
    <w:p w14:paraId="2888794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16A1F6A9"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By the end of this screening process, we identified </w:t>
      </w:r>
      <w:r w:rsidRPr="002968EE">
        <w:rPr>
          <w:rFonts w:ascii="Times New Roman" w:eastAsia="Times New Roman" w:hAnsi="Times New Roman" w:cs="Times New Roman"/>
          <w:sz w:val="24"/>
          <w:szCs w:val="24"/>
        </w:rPr>
        <w:t xml:space="preserve">142 </w:t>
      </w:r>
      <w:r w:rsidRPr="002968EE">
        <w:rPr>
          <w:rFonts w:ascii="Times New Roman" w:eastAsia="Times New Roman" w:hAnsi="Times New Roman" w:cs="Times New Roman"/>
          <w:sz w:val="24"/>
          <w:szCs w:val="24"/>
          <w:highlight w:val="white"/>
        </w:rPr>
        <w:t xml:space="preserve">near-term ecological forecasting papers out of the 2711 Web of Science results (Fig. 1a, 1b). The initial Web of Science search did well at identifying studies with ecological focal variables, as </w:t>
      </w:r>
      <w:r w:rsidRPr="002968EE">
        <w:rPr>
          <w:rFonts w:ascii="Times New Roman" w:eastAsia="Times New Roman" w:hAnsi="Times New Roman" w:cs="Times New Roman"/>
          <w:sz w:val="24"/>
          <w:szCs w:val="24"/>
        </w:rPr>
        <w:t>74%</w:t>
      </w:r>
      <w:r w:rsidRPr="002968EE">
        <w:rPr>
          <w:rFonts w:ascii="Times New Roman" w:eastAsia="Times New Roman" w:hAnsi="Times New Roman" w:cs="Times New Roman"/>
          <w:sz w:val="24"/>
          <w:szCs w:val="24"/>
          <w:highlight w:val="white"/>
        </w:rPr>
        <w:t xml:space="preserve"> of the initial search results were marked as 'ecological' during our review process. However, only</w:t>
      </w:r>
      <w:r w:rsidRPr="002968EE">
        <w:rPr>
          <w:rFonts w:ascii="Times New Roman" w:eastAsia="Times New Roman" w:hAnsi="Times New Roman" w:cs="Times New Roman"/>
          <w:sz w:val="24"/>
          <w:szCs w:val="24"/>
        </w:rPr>
        <w:t xml:space="preserve"> 36%</w:t>
      </w:r>
      <w:r w:rsidRPr="002968EE">
        <w:rPr>
          <w:rFonts w:ascii="Times New Roman" w:eastAsia="Times New Roman" w:hAnsi="Times New Roman" w:cs="Times New Roman"/>
          <w:sz w:val="24"/>
          <w:szCs w:val="24"/>
          <w:highlight w:val="white"/>
        </w:rPr>
        <w:t xml:space="preserve"> of papers from this search actually included forecasts (predicting future conditions from the perspective of the forecast model). Furthermore, of the ecological forecasts identified in this search</w:t>
      </w:r>
      <w:ins w:id="89" w:author="Abby Lewis" w:date="2021-06-06T17:07:00Z">
        <w:r w:rsidRPr="002968EE">
          <w:rPr>
            <w:rFonts w:ascii="Times New Roman" w:eastAsia="Times New Roman" w:hAnsi="Times New Roman" w:cs="Times New Roman"/>
            <w:sz w:val="24"/>
            <w:szCs w:val="24"/>
            <w:highlight w:val="white"/>
          </w:rPr>
          <w:t xml:space="preserve"> (n = </w:t>
        </w:r>
      </w:ins>
      <w:ins w:id="90" w:author="Abby Lewis" w:date="2021-07-02T10:16:00Z">
        <w:r w:rsidR="002968EE">
          <w:rPr>
            <w:rFonts w:ascii="Times New Roman" w:eastAsia="Times New Roman" w:hAnsi="Times New Roman" w:cs="Times New Roman"/>
            <w:sz w:val="24"/>
            <w:szCs w:val="24"/>
            <w:highlight w:val="white"/>
          </w:rPr>
          <w:t>669</w:t>
        </w:r>
      </w:ins>
      <w:ins w:id="91" w:author="Abby Lewis" w:date="2021-06-06T17:07:00Z">
        <w:r w:rsidRPr="002968EE">
          <w:rPr>
            <w:rFonts w:ascii="Times New Roman" w:eastAsia="Times New Roman" w:hAnsi="Times New Roman" w:cs="Times New Roman"/>
            <w:sz w:val="24"/>
            <w:szCs w:val="24"/>
            <w:highlight w:val="white"/>
          </w:rPr>
          <w:t>)</w:t>
        </w:r>
      </w:ins>
      <w:r w:rsidRPr="002968EE">
        <w:rPr>
          <w:rFonts w:ascii="Times New Roman" w:eastAsia="Times New Roman" w:hAnsi="Times New Roman" w:cs="Times New Roman"/>
          <w:sz w:val="24"/>
          <w:szCs w:val="24"/>
          <w:highlight w:val="white"/>
        </w:rPr>
        <w:t xml:space="preserve">, only </w:t>
      </w:r>
      <w:r w:rsidRPr="002968EE">
        <w:rPr>
          <w:rFonts w:ascii="Times New Roman" w:eastAsia="Times New Roman" w:hAnsi="Times New Roman" w:cs="Times New Roman"/>
          <w:sz w:val="24"/>
          <w:szCs w:val="24"/>
        </w:rPr>
        <w:t>21%</w:t>
      </w:r>
      <w:r w:rsidRPr="002968EE">
        <w:rPr>
          <w:rFonts w:ascii="Times New Roman" w:eastAsia="Gungsuh" w:hAnsi="Times New Roman" w:cs="Times New Roman"/>
          <w:sz w:val="24"/>
          <w:szCs w:val="24"/>
          <w:highlight w:val="white"/>
        </w:rPr>
        <w:t xml:space="preserve"> met our near-term criteria by including forecast horizons that were ≤10 years; the majority of forecasts predicted ecological changes over multidecadal timescales (Fig. 1b). </w:t>
      </w:r>
    </w:p>
    <w:p w14:paraId="5E805EA6"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Gungsuh" w:hAnsi="Times New Roman" w:cs="Times New Roman"/>
          <w:sz w:val="24"/>
          <w:szCs w:val="24"/>
        </w:rPr>
        <w:t xml:space="preserve">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 ecological forecasts </w:t>
      </w:r>
      <w:r w:rsidRPr="002968EE">
        <w:rPr>
          <w:rFonts w:ascii="Times New Roman" w:eastAsia="Gungsuh" w:hAnsi="Times New Roman" w:cs="Times New Roman"/>
          <w:sz w:val="24"/>
          <w:szCs w:val="24"/>
        </w:rPr>
        <w:lastRenderedPageBreak/>
        <w:t xml:space="preserve">after two rounds of review (Fig. 1a, 1c). Furthermore, this search highlighted predominantly near-term forecasts; 73% of the ecological forecasts identified in this search included forecast horizons that were ≤10 years (Fig. 1c). After combining our initial search with the citing and cited papers, 254 papers were included in our dataset for matrix review (Fig. 1a). </w:t>
      </w:r>
    </w:p>
    <w:p w14:paraId="7DBBFB6A" w14:textId="77777777" w:rsidR="002E34FA" w:rsidRPr="002968EE" w:rsidRDefault="002E34FA">
      <w:pPr>
        <w:spacing w:line="480" w:lineRule="auto"/>
        <w:rPr>
          <w:rFonts w:ascii="Times New Roman" w:eastAsia="Times New Roman" w:hAnsi="Times New Roman" w:cs="Times New Roman"/>
          <w:sz w:val="24"/>
          <w:szCs w:val="24"/>
        </w:rPr>
      </w:pPr>
    </w:p>
    <w:p w14:paraId="2FA90E0A"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Matrix analysis</w:t>
      </w:r>
    </w:p>
    <w:p w14:paraId="038C6B48" w14:textId="3E5A53E5"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analyzed each of the 254 papers using a standardized matrix of questions (</w:t>
      </w:r>
      <w:del w:id="92" w:author="Abby Lewis" w:date="2021-06-06T19:15:00Z">
        <w:r w:rsidRPr="002968EE">
          <w:rPr>
            <w:rFonts w:ascii="Times New Roman" w:eastAsia="Times New Roman" w:hAnsi="Times New Roman" w:cs="Times New Roman"/>
            <w:sz w:val="24"/>
            <w:szCs w:val="24"/>
          </w:rPr>
          <w:delText>Lewis et al. Environmental Data Initiative repository forthcoming data publication</w:delText>
        </w:r>
      </w:del>
      <w:ins w:id="93" w:author="Abby Lewis" w:date="2021-06-06T19:15:00Z">
        <w:r w:rsidRPr="002968EE">
          <w:rPr>
            <w:rFonts w:ascii="Times New Roman" w:eastAsia="Times New Roman" w:hAnsi="Times New Roman" w:cs="Times New Roman"/>
            <w:sz w:val="24"/>
            <w:szCs w:val="24"/>
          </w:rPr>
          <w:t>Appendix S2</w:t>
        </w:r>
      </w:ins>
      <w:r w:rsidRPr="002968EE">
        <w:rPr>
          <w:rFonts w:ascii="Times New Roman" w:eastAsia="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w:t>
      </w:r>
      <w:ins w:id="94" w:author="Abby Lewis" w:date="2021-07-09T16:09:00Z">
        <w:r w:rsidR="00EC17F0">
          <w:rPr>
            <w:rFonts w:ascii="Times New Roman" w:eastAsia="Times New Roman" w:hAnsi="Times New Roman" w:cs="Times New Roman"/>
            <w:sz w:val="24"/>
            <w:szCs w:val="24"/>
            <w:highlight w:val="white"/>
          </w:rPr>
          <w:t>8</w:t>
        </w:r>
      </w:ins>
      <w:del w:id="95" w:author="Abby Lewis" w:date="2021-07-09T16:09:00Z">
        <w:r w:rsidRPr="002968EE" w:rsidDel="00EC17F0">
          <w:rPr>
            <w:rFonts w:ascii="Times New Roman" w:eastAsia="Times New Roman" w:hAnsi="Times New Roman" w:cs="Times New Roman"/>
            <w:sz w:val="24"/>
            <w:szCs w:val="24"/>
            <w:highlight w:val="white"/>
          </w:rPr>
          <w:delText>7</w:delText>
        </w:r>
      </w:del>
      <w:r w:rsidRPr="002968EE">
        <w:rPr>
          <w:rFonts w:ascii="Times New Roman" w:eastAsia="Times New Roman" w:hAnsi="Times New Roman" w:cs="Times New Roman"/>
          <w:sz w:val="24"/>
          <w:szCs w:val="24"/>
          <w:highlight w:val="white"/>
        </w:rPr>
        <w:t xml:space="preserve"> fields of information about the forecast paper’s model(s), evaluation, cyberinfrastructure, archiving, and decision support (</w:t>
      </w:r>
      <w:r w:rsidRPr="002968EE">
        <w:rPr>
          <w:rFonts w:ascii="Times New Roman" w:eastAsia="Times New Roman" w:hAnsi="Times New Roman" w:cs="Times New Roman"/>
          <w:sz w:val="24"/>
          <w:szCs w:val="24"/>
        </w:rPr>
        <w:t xml:space="preserve">Lewis et al. </w:t>
      </w:r>
      <w:del w:id="96" w:author="Abby Lewis" w:date="2021-06-06T19:08:00Z">
        <w:r w:rsidRPr="002968EE">
          <w:rPr>
            <w:rFonts w:ascii="Times New Roman" w:eastAsia="Times New Roman" w:hAnsi="Times New Roman" w:cs="Times New Roman"/>
            <w:sz w:val="24"/>
            <w:szCs w:val="24"/>
          </w:rPr>
          <w:delText>Environmental Data Initiative repository forthcoming data publication</w:delText>
        </w:r>
      </w:del>
      <w:ins w:id="97" w:author="Abby Lewis" w:date="2021-06-06T19:08:00Z">
        <w:r w:rsidRPr="002968EE">
          <w:rPr>
            <w:rFonts w:ascii="Times New Roman" w:eastAsia="Times New Roman" w:hAnsi="Times New Roman" w:cs="Times New Roman"/>
            <w:sz w:val="24"/>
            <w:szCs w:val="24"/>
          </w:rPr>
          <w:t>2021</w:t>
        </w:r>
      </w:ins>
      <w:r w:rsidRPr="002968EE">
        <w:rPr>
          <w:rFonts w:ascii="Times New Roman" w:eastAsia="Times New Roman" w:hAnsi="Times New Roman" w:cs="Times New Roman"/>
          <w:sz w:val="24"/>
          <w:szCs w:val="24"/>
          <w:highlight w:val="white"/>
        </w:rPr>
        <w:t>).</w:t>
      </w:r>
    </w:p>
    <w:p w14:paraId="3CFC4DDF" w14:textId="77777777" w:rsidR="002E34FA" w:rsidRPr="002968EE" w:rsidRDefault="006727F5">
      <w:pPr>
        <w:spacing w:line="480" w:lineRule="auto"/>
        <w:rPr>
          <w:rFonts w:ascii="Times New Roman" w:eastAsia="Times New Roman" w:hAnsi="Times New Roman" w:cs="Times New Roman"/>
          <w:sz w:val="24"/>
          <w:szCs w:val="24"/>
          <w:highlight w:val="yellow"/>
        </w:rPr>
      </w:pP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w:t>
      </w:r>
      <w:ins w:id="98" w:author="Mary Lofton" w:date="2021-06-30T11:50:00Z">
        <w:r w:rsidR="00AC744B" w:rsidRPr="002968EE">
          <w:rPr>
            <w:rFonts w:ascii="Times New Roman" w:eastAsia="Times New Roman" w:hAnsi="Times New Roman" w:cs="Times New Roman"/>
            <w:sz w:val="24"/>
            <w:szCs w:val="24"/>
            <w:highlight w:val="white"/>
          </w:rPr>
          <w:t>Prior to the start of this analysis</w:t>
        </w:r>
      </w:ins>
      <w:ins w:id="99" w:author="Abby Lewis" w:date="2021-07-02T10:16:00Z">
        <w:r w:rsidR="002968EE">
          <w:rPr>
            <w:rFonts w:ascii="Times New Roman" w:eastAsia="Times New Roman" w:hAnsi="Times New Roman" w:cs="Times New Roman"/>
            <w:sz w:val="24"/>
            <w:szCs w:val="24"/>
            <w:highlight w:val="white"/>
          </w:rPr>
          <w:t>,</w:t>
        </w:r>
      </w:ins>
      <w:ins w:id="100" w:author="Mary Lofton" w:date="2021-06-30T11:50:00Z">
        <w:r w:rsidR="00AC744B" w:rsidRPr="002968EE">
          <w:rPr>
            <w:rFonts w:ascii="Times New Roman" w:eastAsia="Times New Roman" w:hAnsi="Times New Roman" w:cs="Times New Roman"/>
            <w:sz w:val="24"/>
            <w:szCs w:val="24"/>
            <w:highlight w:val="white"/>
          </w:rPr>
          <w:t xml:space="preserve"> </w:t>
        </w:r>
      </w:ins>
      <w:ins w:id="101" w:author="Abby Lewis" w:date="2021-07-02T10:16:00Z">
        <w:r w:rsidR="002968EE">
          <w:rPr>
            <w:rFonts w:ascii="Times New Roman" w:eastAsia="Times New Roman" w:hAnsi="Times New Roman" w:cs="Times New Roman"/>
            <w:sz w:val="24"/>
            <w:szCs w:val="24"/>
            <w:highlight w:val="white"/>
          </w:rPr>
          <w:t>r</w:t>
        </w:r>
      </w:ins>
      <w:del w:id="102" w:author="Abby Lewis" w:date="2021-07-02T10:16:00Z">
        <w:r w:rsidRPr="002968EE" w:rsidDel="002968EE">
          <w:rPr>
            <w:rFonts w:ascii="Times New Roman" w:eastAsia="Times New Roman" w:hAnsi="Times New Roman" w:cs="Times New Roman"/>
            <w:sz w:val="24"/>
            <w:szCs w:val="24"/>
            <w:highlight w:val="white"/>
          </w:rPr>
          <w:delText>R</w:delText>
        </w:r>
      </w:del>
      <w:r w:rsidRPr="002968EE">
        <w:rPr>
          <w:rFonts w:ascii="Times New Roman" w:eastAsia="Times New Roman" w:hAnsi="Times New Roman" w:cs="Times New Roman"/>
          <w:sz w:val="24"/>
          <w:szCs w:val="24"/>
          <w:highlight w:val="white"/>
        </w:rPr>
        <w:t xml:space="preserve">eviewers also screened several papers </w:t>
      </w:r>
      <w:del w:id="103" w:author="Abby Lewis" w:date="2021-06-06T17:14:00Z">
        <w:r w:rsidRPr="002968EE">
          <w:rPr>
            <w:rFonts w:ascii="Times New Roman" w:eastAsia="Times New Roman" w:hAnsi="Times New Roman" w:cs="Times New Roman"/>
            <w:sz w:val="24"/>
            <w:szCs w:val="24"/>
            <w:highlight w:val="white"/>
          </w:rPr>
          <w:delText xml:space="preserve">individually </w:delText>
        </w:r>
      </w:del>
      <w:ins w:id="104" w:author="Abby Lewis" w:date="2021-06-06T17:14:00Z">
        <w:r w:rsidRPr="002968EE">
          <w:rPr>
            <w:rFonts w:ascii="Times New Roman" w:eastAsia="Times New Roman" w:hAnsi="Times New Roman" w:cs="Times New Roman"/>
            <w:sz w:val="24"/>
            <w:szCs w:val="24"/>
            <w:highlight w:val="white"/>
          </w:rPr>
          <w:t xml:space="preserve">independently </w:t>
        </w:r>
      </w:ins>
      <w:r w:rsidRPr="002968EE">
        <w:rPr>
          <w:rFonts w:ascii="Times New Roman" w:eastAsia="Times New Roman" w:hAnsi="Times New Roman" w:cs="Times New Roman"/>
          <w:sz w:val="24"/>
          <w:szCs w:val="24"/>
          <w:highlight w:val="white"/>
        </w:rPr>
        <w:t>and checked their responses with another reviewer</w:t>
      </w:r>
      <w:del w:id="105" w:author="Mary Lofton" w:date="2021-06-30T11:50:00Z">
        <w:r w:rsidRPr="002968EE" w:rsidDel="00AC744B">
          <w:rPr>
            <w:rFonts w:ascii="Times New Roman" w:eastAsia="Times New Roman" w:hAnsi="Times New Roman" w:cs="Times New Roman"/>
            <w:sz w:val="24"/>
            <w:szCs w:val="24"/>
            <w:highlight w:val="white"/>
          </w:rPr>
          <w:delText xml:space="preserve"> prior to the start of this analysis</w:delText>
        </w:r>
      </w:del>
      <w:r w:rsidRPr="002968EE">
        <w:rPr>
          <w:rFonts w:ascii="Times New Roman" w:eastAsia="Times New Roman" w:hAnsi="Times New Roman" w:cs="Times New Roman"/>
          <w:sz w:val="24"/>
          <w:szCs w:val="24"/>
          <w:highlight w:val="white"/>
        </w:rPr>
        <w:t xml:space="preserve">,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36443E00"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106" w:name="_heading=h.1t3h5sf" w:colFirst="0" w:colLast="0"/>
      <w:bookmarkEnd w:id="106"/>
      <w:r w:rsidRPr="002968EE">
        <w:rPr>
          <w:rFonts w:ascii="Times New Roman" w:eastAsia="Times New Roman" w:hAnsi="Times New Roman" w:cs="Times New Roman"/>
          <w:sz w:val="24"/>
          <w:szCs w:val="24"/>
          <w:highlight w:val="white"/>
        </w:rPr>
        <w:t xml:space="preserve">During the matrix analysis, </w:t>
      </w:r>
      <w:r w:rsidRPr="002968EE">
        <w:rPr>
          <w:rFonts w:ascii="Times New Roman" w:eastAsia="Times New Roman" w:hAnsi="Times New Roman" w:cs="Times New Roman"/>
          <w:sz w:val="24"/>
          <w:szCs w:val="24"/>
        </w:rPr>
        <w:t>76 papers</w:t>
      </w:r>
      <w:r w:rsidRPr="002968EE">
        <w:rPr>
          <w:rFonts w:ascii="Times New Roman" w:eastAsia="Times New Roman" w:hAnsi="Times New Roman" w:cs="Times New Roman"/>
          <w:sz w:val="24"/>
          <w:szCs w:val="24"/>
          <w:highlight w:val="white"/>
        </w:rPr>
        <w:t xml:space="preserve"> were determined to not meet our criteria of being near-term ecological forecasts, despite having passed the initial rounds of screening. These papers typically used one or more data sources that became available after the forecast issue date, which was difficult to identify without reading the entire text, including </w:t>
      </w:r>
      <w:ins w:id="107" w:author="Cayelan C. Carey" w:date="2021-07-06T15:48:00Z">
        <w:r w:rsidR="007D2DDE">
          <w:rPr>
            <w:rFonts w:ascii="Times New Roman" w:eastAsia="Times New Roman" w:hAnsi="Times New Roman" w:cs="Times New Roman"/>
            <w:sz w:val="24"/>
            <w:szCs w:val="24"/>
            <w:highlight w:val="white"/>
          </w:rPr>
          <w:t xml:space="preserve">all </w:t>
        </w:r>
      </w:ins>
      <w:r w:rsidRPr="002968EE">
        <w:rPr>
          <w:rFonts w:ascii="Times New Roman" w:eastAsia="Times New Roman" w:hAnsi="Times New Roman" w:cs="Times New Roman"/>
          <w:sz w:val="24"/>
          <w:szCs w:val="24"/>
          <w:highlight w:val="white"/>
        </w:rPr>
        <w:t xml:space="preserve">supplementary </w:t>
      </w:r>
      <w:r w:rsidRPr="002968EE">
        <w:rPr>
          <w:rFonts w:ascii="Times New Roman" w:eastAsia="Times New Roman" w:hAnsi="Times New Roman" w:cs="Times New Roman"/>
          <w:sz w:val="24"/>
          <w:szCs w:val="24"/>
          <w:highlight w:val="white"/>
        </w:rPr>
        <w:lastRenderedPageBreak/>
        <w:t xml:space="preserve">information, in detail. These papers were excluded from the analysis, leaving 178 papers in the final dataset (Fig. 1a). </w:t>
      </w:r>
    </w:p>
    <w:p w14:paraId="730B659B"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745E2D2"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6F1B6156"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To characterize the current state of near-term ecological forecasting, we began by analyzing the distribution of forecasts </w:t>
      </w:r>
      <w:ins w:id="108" w:author="Cayelan C. Carey" w:date="2021-07-06T15:48:00Z">
        <w:r w:rsidR="007D2DDE">
          <w:rPr>
            <w:rFonts w:ascii="Times New Roman" w:eastAsia="Times New Roman" w:hAnsi="Times New Roman" w:cs="Times New Roman"/>
            <w:sz w:val="24"/>
            <w:szCs w:val="24"/>
          </w:rPr>
          <w:t xml:space="preserve">presented in the 178 papers </w:t>
        </w:r>
      </w:ins>
      <w:r w:rsidRPr="002968EE">
        <w:rPr>
          <w:rFonts w:ascii="Times New Roman" w:eastAsia="Times New Roman" w:hAnsi="Times New Roman" w:cs="Times New Roman"/>
          <w:sz w:val="24"/>
          <w:szCs w:val="24"/>
        </w:rPr>
        <w:t xml:space="preserve">across geographical locations, variables, and time scales, as described below. </w:t>
      </w:r>
    </w:p>
    <w:p w14:paraId="08721249"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2968EE">
        <w:rPr>
          <w:rFonts w:ascii="Times New Roman" w:eastAsia="Times New Roman" w:hAnsi="Times New Roman" w:cs="Times New Roman"/>
          <w:sz w:val="24"/>
          <w:szCs w:val="24"/>
          <w:highlight w:val="white"/>
        </w:rPr>
        <w:t>(several distinct forecast locations, such as three different lakes), regional (</w:t>
      </w:r>
      <w:r w:rsidRPr="002968EE">
        <w:rPr>
          <w:rFonts w:ascii="Times New Roman" w:eastAsia="Times New Roman" w:hAnsi="Times New Roman" w:cs="Times New Roman"/>
          <w:sz w:val="24"/>
          <w:szCs w:val="24"/>
        </w:rPr>
        <w:t>localized to a broad geographic region, such as coral bleaching forecasts that span a sea</w:t>
      </w:r>
      <w:r w:rsidRPr="002968EE">
        <w:rPr>
          <w:rFonts w:ascii="Times New Roman" w:eastAsia="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1B343FAE"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109" w:name="_heading=h.4d34og8" w:colFirst="0" w:colLast="0"/>
      <w:bookmarkEnd w:id="109"/>
      <w:r w:rsidRPr="002968EE">
        <w:rPr>
          <w:rFonts w:ascii="Times New Roman" w:eastAsia="Times New Roman" w:hAnsi="Times New Roman" w:cs="Times New Roman"/>
          <w:sz w:val="24"/>
          <w:szCs w:val="24"/>
          <w:highlight w:val="white"/>
        </w:rPr>
        <w:t xml:space="preserve">Forecast variables were divided into two categories: organismal (population and community; e.g., white-tailed deer populations) and biogeochemical (e.g.,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2968EE">
        <w:rPr>
          <w:rFonts w:ascii="Times New Roman" w:eastAsia="Times New Roman" w:hAnsi="Times New Roman" w:cs="Times New Roman"/>
          <w:sz w:val="24"/>
          <w:szCs w:val="24"/>
        </w:rPr>
        <w:t xml:space="preserve">(summed across model development, training, evaluation, etc.) and </w:t>
      </w:r>
      <w:r w:rsidRPr="002968EE">
        <w:rPr>
          <w:rFonts w:ascii="Times New Roman" w:eastAsia="Times New Roman" w:hAnsi="Times New Roman" w:cs="Times New Roman"/>
          <w:sz w:val="24"/>
          <w:szCs w:val="24"/>
        </w:rPr>
        <w:lastRenderedPageBreak/>
        <w:t>calculated the percentage of papers that use</w:t>
      </w:r>
      <w:ins w:id="110" w:author="Cayelan C. Carey" w:date="2021-07-06T15:49:00Z">
        <w:r w:rsidR="007D2DDE">
          <w:rPr>
            <w:rFonts w:ascii="Times New Roman" w:eastAsia="Times New Roman" w:hAnsi="Times New Roman" w:cs="Times New Roman"/>
            <w:sz w:val="24"/>
            <w:szCs w:val="24"/>
          </w:rPr>
          <w:t>d</w:t>
        </w:r>
      </w:ins>
      <w:r w:rsidRPr="002968EE">
        <w:rPr>
          <w:rFonts w:ascii="Times New Roman" w:eastAsia="Times New Roman" w:hAnsi="Times New Roman" w:cs="Times New Roman"/>
          <w:sz w:val="24"/>
          <w:szCs w:val="24"/>
        </w:rPr>
        <w:t xml:space="preserve"> long-term datasets in their analysis, using the definition of long-term as any dataset with more than </w:t>
      </w:r>
      <w:ins w:id="111" w:author="Abby Lewis" w:date="2021-07-02T11:12:00Z">
        <w:r w:rsidR="003E0283">
          <w:rPr>
            <w:rFonts w:ascii="Times New Roman" w:eastAsia="Times New Roman" w:hAnsi="Times New Roman" w:cs="Times New Roman"/>
            <w:sz w:val="24"/>
            <w:szCs w:val="24"/>
          </w:rPr>
          <w:t>10</w:t>
        </w:r>
      </w:ins>
      <w:del w:id="112" w:author="Abby Lewis" w:date="2021-07-02T11:12:00Z">
        <w:r w:rsidRPr="002968EE" w:rsidDel="003E0283">
          <w:rPr>
            <w:rFonts w:ascii="Times New Roman" w:eastAsia="Times New Roman" w:hAnsi="Times New Roman" w:cs="Times New Roman"/>
            <w:sz w:val="24"/>
            <w:szCs w:val="24"/>
          </w:rPr>
          <w:delText>ten</w:delText>
        </w:r>
      </w:del>
      <w:r w:rsidRPr="002968EE">
        <w:rPr>
          <w:rFonts w:ascii="Times New Roman" w:eastAsia="Times New Roman" w:hAnsi="Times New Roman" w:cs="Times New Roman"/>
          <w:sz w:val="24"/>
          <w:szCs w:val="24"/>
        </w:rPr>
        <w:t xml:space="preserve"> years of data </w:t>
      </w:r>
      <w:r w:rsidRPr="002968EE">
        <w:rPr>
          <w:rFonts w:ascii="Times New Roman" w:eastAsia="Times New Roman" w:hAnsi="Times New Roman" w:cs="Times New Roman"/>
          <w:sz w:val="24"/>
          <w:szCs w:val="24"/>
          <w:highlight w:val="white"/>
        </w:rPr>
        <w:t>(</w:t>
      </w:r>
      <w:proofErr w:type="spellStart"/>
      <w:r w:rsidRPr="002968EE">
        <w:rPr>
          <w:rFonts w:ascii="Times New Roman" w:eastAsia="Times New Roman" w:hAnsi="Times New Roman" w:cs="Times New Roman"/>
          <w:sz w:val="24"/>
          <w:szCs w:val="24"/>
          <w:highlight w:val="white"/>
        </w:rPr>
        <w:t>Lindenmayer</w:t>
      </w:r>
      <w:proofErr w:type="spellEnd"/>
      <w:r w:rsidRPr="002968EE">
        <w:rPr>
          <w:rFonts w:ascii="Times New Roman" w:eastAsia="Times New Roman" w:hAnsi="Times New Roman" w:cs="Times New Roman"/>
          <w:sz w:val="24"/>
          <w:szCs w:val="24"/>
          <w:highlight w:val="white"/>
        </w:rPr>
        <w:t xml:space="preserve"> et al. 2012).</w:t>
      </w:r>
    </w:p>
    <w:p w14:paraId="3E7BC2CA" w14:textId="77777777" w:rsidR="002E34FA" w:rsidRPr="002968EE" w:rsidRDefault="002E34FA">
      <w:pPr>
        <w:spacing w:line="480" w:lineRule="auto"/>
        <w:ind w:firstLine="720"/>
        <w:rPr>
          <w:rFonts w:ascii="Times New Roman" w:eastAsia="Times New Roman" w:hAnsi="Times New Roman" w:cs="Times New Roman"/>
          <w:sz w:val="24"/>
          <w:szCs w:val="24"/>
        </w:rPr>
      </w:pPr>
    </w:p>
    <w:p w14:paraId="2CEC8B49"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Assessment of forecasting best practice adoption</w:t>
      </w:r>
    </w:p>
    <w:p w14:paraId="09A84970" w14:textId="12B60D38" w:rsidR="002E34FA" w:rsidRPr="002968EE" w:rsidRDefault="006727F5">
      <w:pPr>
        <w:spacing w:line="480" w:lineRule="auto"/>
        <w:ind w:firstLine="720"/>
        <w:rPr>
          <w:rFonts w:ascii="Times New Roman" w:eastAsia="Times New Roman" w:hAnsi="Times New Roman" w:cs="Times New Roman"/>
          <w:sz w:val="24"/>
          <w:szCs w:val="24"/>
        </w:rPr>
      </w:pPr>
      <w:ins w:id="113" w:author="Abby Lewis" w:date="2021-06-19T15:08:00Z">
        <w:r w:rsidRPr="002968EE">
          <w:rPr>
            <w:rFonts w:ascii="Times New Roman" w:eastAsia="Times New Roman" w:hAnsi="Times New Roman" w:cs="Times New Roman"/>
            <w:sz w:val="24"/>
            <w:szCs w:val="24"/>
          </w:rPr>
          <w:t xml:space="preserve">We </w:t>
        </w:r>
      </w:ins>
      <w:ins w:id="114" w:author="Abby Lewis" w:date="2021-07-10T09:42:00Z">
        <w:r w:rsidR="002C403E">
          <w:rPr>
            <w:rFonts w:ascii="Times New Roman" w:eastAsia="Times New Roman" w:hAnsi="Times New Roman" w:cs="Times New Roman"/>
            <w:sz w:val="24"/>
            <w:szCs w:val="24"/>
          </w:rPr>
          <w:t xml:space="preserve">synthesized </w:t>
        </w:r>
      </w:ins>
      <w:ins w:id="115" w:author="Abby Lewis" w:date="2021-06-19T15:08:00Z">
        <w:r w:rsidRPr="002968EE">
          <w:rPr>
            <w:rFonts w:ascii="Times New Roman" w:eastAsia="Times New Roman" w:hAnsi="Times New Roman" w:cs="Times New Roman"/>
            <w:sz w:val="24"/>
            <w:szCs w:val="24"/>
          </w:rPr>
          <w:t xml:space="preserve">proposed best practices for ecological forecasting from </w:t>
        </w:r>
      </w:ins>
      <w:ins w:id="116" w:author="Abby Lewis" w:date="2021-07-05T10:12:00Z">
        <w:r w:rsidR="008954B5">
          <w:rPr>
            <w:rFonts w:ascii="Times New Roman" w:eastAsia="Times New Roman" w:hAnsi="Times New Roman" w:cs="Times New Roman"/>
            <w:sz w:val="24"/>
            <w:szCs w:val="24"/>
          </w:rPr>
          <w:t>four</w:t>
        </w:r>
      </w:ins>
      <w:ins w:id="117" w:author="Abby Lewis" w:date="2021-06-19T15:08:00Z">
        <w:r w:rsidRPr="002968EE">
          <w:rPr>
            <w:rFonts w:ascii="Times New Roman" w:eastAsia="Times New Roman" w:hAnsi="Times New Roman" w:cs="Times New Roman"/>
            <w:sz w:val="24"/>
            <w:szCs w:val="24"/>
          </w:rPr>
          <w:t xml:space="preserve"> recent papers</w:t>
        </w:r>
      </w:ins>
      <w:ins w:id="118" w:author="Abby Lewis" w:date="2021-07-05T20:21:00Z">
        <w:r w:rsidR="00490CF3">
          <w:rPr>
            <w:rFonts w:ascii="Times New Roman" w:eastAsia="Times New Roman" w:hAnsi="Times New Roman" w:cs="Times New Roman"/>
            <w:sz w:val="24"/>
            <w:szCs w:val="24"/>
          </w:rPr>
          <w:t>—</w:t>
        </w:r>
      </w:ins>
      <w:ins w:id="119" w:author="Abby Lewis" w:date="2021-06-19T15:08:00Z">
        <w:r w:rsidRPr="002968EE">
          <w:rPr>
            <w:rFonts w:ascii="Times New Roman" w:eastAsia="Times New Roman" w:hAnsi="Times New Roman" w:cs="Times New Roman"/>
            <w:sz w:val="24"/>
            <w:szCs w:val="24"/>
          </w:rPr>
          <w:t>Harris et al. (2018), Hobday et al. (2019)</w:t>
        </w:r>
      </w:ins>
      <w:ins w:id="120" w:author="Abby Lewis" w:date="2021-07-05T20:21:00Z">
        <w:r w:rsidR="00490CF3">
          <w:rPr>
            <w:rFonts w:ascii="Times New Roman" w:eastAsia="Times New Roman" w:hAnsi="Times New Roman" w:cs="Times New Roman"/>
            <w:sz w:val="24"/>
            <w:szCs w:val="24"/>
          </w:rPr>
          <w:t>,</w:t>
        </w:r>
      </w:ins>
      <w:ins w:id="121" w:author="Abby Lewis" w:date="2021-06-19T15:08:00Z">
        <w:r w:rsidRPr="002968EE">
          <w:rPr>
            <w:rFonts w:ascii="Times New Roman" w:eastAsia="Times New Roman" w:hAnsi="Times New Roman" w:cs="Times New Roman"/>
            <w:sz w:val="24"/>
            <w:szCs w:val="24"/>
          </w:rPr>
          <w:t xml:space="preserve"> Carey et al. (2021)</w:t>
        </w:r>
      </w:ins>
      <w:ins w:id="122" w:author="Abby Lewis" w:date="2021-07-05T20:22:00Z">
        <w:r w:rsidR="00490CF3">
          <w:rPr>
            <w:rFonts w:ascii="Times New Roman" w:eastAsia="Times New Roman" w:hAnsi="Times New Roman" w:cs="Times New Roman"/>
            <w:sz w:val="24"/>
            <w:szCs w:val="24"/>
          </w:rPr>
          <w:t xml:space="preserve">, and </w:t>
        </w:r>
      </w:ins>
      <w:ins w:id="123" w:author="Abby Lewis" w:date="2021-07-10T09:41:00Z">
        <w:r w:rsidR="002C403E">
          <w:rPr>
            <w:rFonts w:ascii="Times New Roman" w:eastAsia="Times New Roman" w:hAnsi="Times New Roman" w:cs="Times New Roman"/>
            <w:sz w:val="24"/>
            <w:szCs w:val="24"/>
          </w:rPr>
          <w:t>White</w:t>
        </w:r>
      </w:ins>
      <w:ins w:id="124" w:author="Abby Lewis" w:date="2021-07-05T20:22:00Z">
        <w:r w:rsidR="00490CF3">
          <w:rPr>
            <w:rFonts w:ascii="Times New Roman" w:eastAsia="Times New Roman" w:hAnsi="Times New Roman" w:cs="Times New Roman"/>
            <w:sz w:val="24"/>
            <w:szCs w:val="24"/>
          </w:rPr>
          <w:t xml:space="preserve"> et al. (201</w:t>
        </w:r>
      </w:ins>
      <w:ins w:id="125" w:author="Abby Lewis" w:date="2021-07-10T09:41:00Z">
        <w:r w:rsidR="002C403E">
          <w:rPr>
            <w:rFonts w:ascii="Times New Roman" w:eastAsia="Times New Roman" w:hAnsi="Times New Roman" w:cs="Times New Roman"/>
            <w:sz w:val="24"/>
            <w:szCs w:val="24"/>
          </w:rPr>
          <w:t>9</w:t>
        </w:r>
      </w:ins>
      <w:ins w:id="126" w:author="Abby Lewis" w:date="2021-07-05T20:22:00Z">
        <w:r w:rsidR="00490CF3" w:rsidRPr="002968EE">
          <w:rPr>
            <w:rFonts w:ascii="Times New Roman" w:eastAsia="Times New Roman" w:hAnsi="Times New Roman" w:cs="Times New Roman"/>
            <w:sz w:val="24"/>
            <w:szCs w:val="24"/>
          </w:rPr>
          <w:t>)</w:t>
        </w:r>
        <w:r w:rsidR="00490CF3">
          <w:rPr>
            <w:rFonts w:ascii="Times New Roman" w:eastAsia="Times New Roman" w:hAnsi="Times New Roman" w:cs="Times New Roman"/>
            <w:sz w:val="24"/>
            <w:szCs w:val="24"/>
          </w:rPr>
          <w:t>,</w:t>
        </w:r>
      </w:ins>
      <w:ins w:id="127" w:author="Abby Lewis" w:date="2021-07-10T09:41:00Z">
        <w:r w:rsidR="002C403E">
          <w:rPr>
            <w:rFonts w:ascii="Times New Roman" w:eastAsia="Times New Roman" w:hAnsi="Times New Roman" w:cs="Times New Roman"/>
            <w:sz w:val="24"/>
            <w:szCs w:val="24"/>
          </w:rPr>
          <w:t xml:space="preserve"> </w:t>
        </w:r>
      </w:ins>
      <w:ins w:id="128" w:author="Abby Lewis" w:date="2021-07-05T20:21:00Z">
        <w:r w:rsidR="00490CF3">
          <w:rPr>
            <w:rFonts w:ascii="Times New Roman" w:eastAsia="Times New Roman" w:hAnsi="Times New Roman" w:cs="Times New Roman"/>
            <w:sz w:val="24"/>
            <w:szCs w:val="24"/>
          </w:rPr>
          <w:t>t</w:t>
        </w:r>
      </w:ins>
      <w:ins w:id="129" w:author="Abby Lewis" w:date="2021-06-19T15:08:00Z">
        <w:r w:rsidRPr="002968EE">
          <w:rPr>
            <w:rFonts w:ascii="Times New Roman" w:eastAsia="Times New Roman" w:hAnsi="Times New Roman" w:cs="Times New Roman"/>
            <w:sz w:val="24"/>
            <w:szCs w:val="24"/>
          </w:rPr>
          <w:t xml:space="preserve">hen selected all practices that were mentioned in at least two of these papers (Appendix S1). </w:t>
        </w:r>
      </w:ins>
      <w:r w:rsidRPr="002968EE">
        <w:rPr>
          <w:rFonts w:ascii="Times New Roman" w:eastAsia="Times New Roman" w:hAnsi="Times New Roman" w:cs="Times New Roman"/>
          <w:sz w:val="24"/>
          <w:szCs w:val="24"/>
        </w:rPr>
        <w:t xml:space="preserve">To analyze how adherence to the </w:t>
      </w:r>
      <w:ins w:id="130" w:author="Abby Lewis" w:date="2021-07-02T11:11:00Z">
        <w:r w:rsidR="003E0283">
          <w:rPr>
            <w:rFonts w:ascii="Times New Roman" w:eastAsia="Times New Roman" w:hAnsi="Times New Roman" w:cs="Times New Roman"/>
            <w:sz w:val="24"/>
            <w:szCs w:val="24"/>
          </w:rPr>
          <w:t>nine</w:t>
        </w:r>
      </w:ins>
      <w:ins w:id="131" w:author="Abby Lewis" w:date="2021-06-20T18:54:00Z">
        <w:r w:rsidRPr="002968EE">
          <w:rPr>
            <w:rFonts w:ascii="Times New Roman" w:eastAsia="Times New Roman" w:hAnsi="Times New Roman" w:cs="Times New Roman"/>
            <w:sz w:val="24"/>
            <w:szCs w:val="24"/>
          </w:rPr>
          <w:t xml:space="preserve"> </w:t>
        </w:r>
      </w:ins>
      <w:del w:id="132" w:author="Abby Lewis" w:date="2021-06-20T18:54:00Z">
        <w:r w:rsidRPr="002968EE">
          <w:rPr>
            <w:rFonts w:ascii="Times New Roman" w:eastAsia="Times New Roman" w:hAnsi="Times New Roman" w:cs="Times New Roman"/>
            <w:sz w:val="24"/>
            <w:szCs w:val="24"/>
          </w:rPr>
          <w:delText xml:space="preserve">proposed </w:delText>
        </w:r>
      </w:del>
      <w:ins w:id="133" w:author="Abby Lewis" w:date="2021-06-19T15:28:00Z">
        <w:r w:rsidRPr="002968EE">
          <w:rPr>
            <w:rFonts w:ascii="Times New Roman" w:eastAsia="Times New Roman" w:hAnsi="Times New Roman" w:cs="Times New Roman"/>
            <w:sz w:val="24"/>
            <w:szCs w:val="24"/>
          </w:rPr>
          <w:t xml:space="preserve">selected </w:t>
        </w:r>
      </w:ins>
      <w:r w:rsidRPr="002968EE">
        <w:rPr>
          <w:rFonts w:ascii="Times New Roman" w:eastAsia="Times New Roman" w:hAnsi="Times New Roman" w:cs="Times New Roman"/>
          <w:sz w:val="24"/>
          <w:szCs w:val="24"/>
        </w:rPr>
        <w:t xml:space="preserve">best practices has changed over time, we performed binary logistic regressions assessing how adoption of each best practice (binary yes/no) varied with publication year. Hodgson (1932) was excluded from this </w:t>
      </w:r>
      <w:ins w:id="134" w:author="Abby Lewis" w:date="2021-07-05T10:13:00Z">
        <w:r w:rsidR="008954B5">
          <w:rPr>
            <w:rFonts w:ascii="Times New Roman" w:eastAsia="Times New Roman" w:hAnsi="Times New Roman" w:cs="Times New Roman"/>
            <w:sz w:val="24"/>
            <w:szCs w:val="24"/>
          </w:rPr>
          <w:t xml:space="preserve">best practice </w:t>
        </w:r>
      </w:ins>
      <w:r w:rsidRPr="002968EE">
        <w:rPr>
          <w:rFonts w:ascii="Times New Roman" w:eastAsia="Times New Roman" w:hAnsi="Times New Roman" w:cs="Times New Roman"/>
          <w:sz w:val="24"/>
          <w:szCs w:val="24"/>
        </w:rPr>
        <w:t xml:space="preserve">analysis as a temporal outlier, leaving a dataset of papers published between 1980 and 2020. We used the following criteria in the matrix analysis to assess which proposed best practices (Box 1) were included in each forecasting paper: </w:t>
      </w:r>
    </w:p>
    <w:p w14:paraId="1815FFF8"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Forecast Requirements</w:t>
      </w:r>
    </w:p>
    <w:p w14:paraId="1F097C00"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"Include uncertainty": uncertainty was included in forecast outputs</w:t>
      </w:r>
    </w:p>
    <w:p w14:paraId="49E6DA99"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w:t>
      </w:r>
      <w:del w:id="135" w:author="Abby Lewis" w:date="2021-07-05T10:28:00Z">
        <w:r w:rsidRPr="002968EE" w:rsidDel="006215B4">
          <w:rPr>
            <w:rFonts w:ascii="Times New Roman" w:eastAsia="Times New Roman" w:hAnsi="Times New Roman" w:cs="Times New Roman"/>
            <w:sz w:val="24"/>
            <w:szCs w:val="24"/>
          </w:rPr>
          <w:delText>Assess and r</w:delText>
        </w:r>
      </w:del>
      <w:ins w:id="136"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del w:id="137" w:author="Abby Lewis" w:date="2021-07-05T10:28:00Z">
        <w:r w:rsidRPr="002968EE" w:rsidDel="006215B4">
          <w:rPr>
            <w:rFonts w:ascii="Times New Roman" w:eastAsia="Times New Roman" w:hAnsi="Times New Roman" w:cs="Times New Roman"/>
            <w:sz w:val="24"/>
            <w:szCs w:val="24"/>
          </w:rPr>
          <w:delText>skill</w:delText>
        </w:r>
      </w:del>
      <w:ins w:id="138" w:author="Abby Lewis" w:date="2021-07-05T10:28:00Z">
        <w:r w:rsidR="006215B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any form of forecast evaluation was reported (this includes figures that compare forecasts and observations, as well as any </w:t>
      </w:r>
      <w:del w:id="139" w:author="Abby Lewis" w:date="2021-07-05T10:39:00Z">
        <w:r w:rsidRPr="002968EE" w:rsidDel="00776F34">
          <w:rPr>
            <w:rFonts w:ascii="Times New Roman" w:eastAsia="Times New Roman" w:hAnsi="Times New Roman" w:cs="Times New Roman"/>
            <w:sz w:val="24"/>
            <w:szCs w:val="24"/>
          </w:rPr>
          <w:delText xml:space="preserve">skill </w:delText>
        </w:r>
      </w:del>
      <w:ins w:id="140" w:author="Abby Lewis" w:date="2021-07-05T10:39:00Z">
        <w:r w:rsidR="00776F34">
          <w:rPr>
            <w:rFonts w:ascii="Times New Roman" w:eastAsia="Times New Roman" w:hAnsi="Times New Roman" w:cs="Times New Roman"/>
            <w:sz w:val="24"/>
            <w:szCs w:val="24"/>
          </w:rPr>
          <w:t>evaluation metric</w:t>
        </w:r>
      </w:ins>
      <w:del w:id="141" w:author="Abby Lewis" w:date="2021-07-05T10:39:00Z">
        <w:r w:rsidRPr="002968EE" w:rsidDel="00776F34">
          <w:rPr>
            <w:rFonts w:ascii="Times New Roman" w:eastAsia="Times New Roman" w:hAnsi="Times New Roman" w:cs="Times New Roman"/>
            <w:sz w:val="24"/>
            <w:szCs w:val="24"/>
          </w:rPr>
          <w:delText>score</w:delText>
        </w:r>
      </w:del>
      <w:r w:rsidRPr="002968EE">
        <w:rPr>
          <w:rFonts w:ascii="Times New Roman" w:eastAsia="Times New Roman" w:hAnsi="Times New Roman" w:cs="Times New Roman"/>
          <w:sz w:val="24"/>
          <w:szCs w:val="24"/>
        </w:rPr>
        <w:t>)</w:t>
      </w:r>
    </w:p>
    <w:p w14:paraId="385D0E2D"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Decision Support</w:t>
      </w:r>
    </w:p>
    <w:p w14:paraId="64F5B215"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"Identify an end user": A specific end user was mentioned </w:t>
      </w:r>
    </w:p>
    <w:p w14:paraId="40BDB262"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"Make iterative forecasts": Forecasts were made repeatedly, incorporating new data over time. For this practice, we included all types of data assimilation, including those that only updated the initial conditions of the forecast. As a separate analysis, we also </w:t>
      </w:r>
      <w:r w:rsidRPr="002968EE">
        <w:rPr>
          <w:rFonts w:ascii="Times New Roman" w:eastAsia="Times New Roman" w:hAnsi="Times New Roman" w:cs="Times New Roman"/>
          <w:sz w:val="24"/>
          <w:szCs w:val="24"/>
        </w:rPr>
        <w:lastRenderedPageBreak/>
        <w:t xml:space="preserve">determined whether </w:t>
      </w:r>
      <w:ins w:id="142" w:author="Cayelan C. Carey" w:date="2021-07-06T15:55:00Z">
        <w:r w:rsidR="007D2DDE">
          <w:rPr>
            <w:rFonts w:ascii="Times New Roman" w:eastAsia="Times New Roman" w:hAnsi="Times New Roman" w:cs="Times New Roman"/>
            <w:sz w:val="24"/>
            <w:szCs w:val="24"/>
          </w:rPr>
          <w:t xml:space="preserve">the use of </w:t>
        </w:r>
      </w:ins>
      <w:r w:rsidRPr="002968EE">
        <w:rPr>
          <w:rFonts w:ascii="Times New Roman" w:eastAsia="Times New Roman" w:hAnsi="Times New Roman" w:cs="Times New Roman"/>
          <w:sz w:val="24"/>
          <w:szCs w:val="24"/>
        </w:rPr>
        <w:t>data assimilation methods that updated the parameters of the model (not just initial conditions) have increased over time</w:t>
      </w:r>
    </w:p>
    <w:p w14:paraId="487142E0"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"Automate forecasting workflows": at least one source of new driver and/or observation data was made available to the model in real time (&lt;24 hours from collection) without any manual effort when the </w:t>
      </w:r>
      <w:ins w:id="143" w:author="Cayelan C. Carey" w:date="2021-07-06T15:55:00Z">
        <w:r w:rsidR="007D2DDE">
          <w:rPr>
            <w:rFonts w:ascii="Times New Roman" w:eastAsia="Times New Roman" w:hAnsi="Times New Roman" w:cs="Times New Roman"/>
            <w:sz w:val="24"/>
            <w:szCs w:val="24"/>
          </w:rPr>
          <w:t xml:space="preserve">forecasting </w:t>
        </w:r>
      </w:ins>
      <w:r w:rsidRPr="002968EE">
        <w:rPr>
          <w:rFonts w:ascii="Times New Roman" w:eastAsia="Times New Roman" w:hAnsi="Times New Roman" w:cs="Times New Roman"/>
          <w:sz w:val="24"/>
          <w:szCs w:val="24"/>
        </w:rPr>
        <w:t>system was working as intended</w:t>
      </w:r>
    </w:p>
    <w:p w14:paraId="3C1F6D1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Research</w:t>
      </w:r>
    </w:p>
    <w:p w14:paraId="1CA89313"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"Make data available": Data availability was specified</w:t>
      </w:r>
    </w:p>
    <w:p w14:paraId="0A1F0E95"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"Archive forecasts": Text specified that forecasts were archived and available</w:t>
      </w:r>
    </w:p>
    <w:p w14:paraId="647F12F7" w14:textId="77777777" w:rsidR="002E34FA" w:rsidRPr="002968EE" w:rsidRDefault="006727F5">
      <w:pPr>
        <w:numPr>
          <w:ilvl w:val="0"/>
          <w:numId w:val="3"/>
        </w:numPr>
        <w:spacing w:line="480" w:lineRule="auto"/>
        <w:rPr>
          <w:ins w:id="144" w:author="Abby Lewis" w:date="2021-06-20T18:51: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"Use null model comparisons": Forecasts were compared to a </w:t>
      </w:r>
      <w:ins w:id="145" w:author="Cayelan C. Carey" w:date="2021-07-06T15:56:00Z">
        <w:r w:rsidR="007D2DDE">
          <w:rPr>
            <w:rFonts w:ascii="Times New Roman" w:eastAsia="Times New Roman" w:hAnsi="Times New Roman" w:cs="Times New Roman"/>
            <w:sz w:val="24"/>
            <w:szCs w:val="24"/>
          </w:rPr>
          <w:t xml:space="preserve">null model (e.g., a </w:t>
        </w:r>
      </w:ins>
      <w:r w:rsidRPr="002968EE">
        <w:rPr>
          <w:rFonts w:ascii="Times New Roman" w:eastAsia="Times New Roman" w:hAnsi="Times New Roman" w:cs="Times New Roman"/>
          <w:sz w:val="24"/>
          <w:szCs w:val="24"/>
        </w:rPr>
        <w:t>persistence or climatology null model</w:t>
      </w:r>
      <w:ins w:id="146" w:author="Cayelan C. Carey" w:date="2021-07-06T15:56:00Z">
        <w:r w:rsidR="007D2DDE">
          <w:rPr>
            <w:rFonts w:ascii="Times New Roman" w:eastAsia="Times New Roman" w:hAnsi="Times New Roman" w:cs="Times New Roman"/>
            <w:sz w:val="24"/>
            <w:szCs w:val="24"/>
          </w:rPr>
          <w:t>)</w:t>
        </w:r>
      </w:ins>
    </w:p>
    <w:p w14:paraId="7A076757"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ins w:id="147" w:author="Abby Lewis" w:date="2021-06-20T18:51:00Z">
        <w:r w:rsidRPr="002968EE">
          <w:rPr>
            <w:rFonts w:ascii="Times New Roman" w:eastAsia="Times New Roman" w:hAnsi="Times New Roman" w:cs="Times New Roman"/>
            <w:sz w:val="24"/>
            <w:szCs w:val="24"/>
          </w:rPr>
          <w:t xml:space="preserve">“Compare modeling approaches”: At least two modeling approaches that have different model structures (not including null models) </w:t>
        </w:r>
        <w:del w:id="148" w:author="Cayelan C. Carey" w:date="2021-07-06T15:56:00Z">
          <w:r w:rsidRPr="002968EE" w:rsidDel="007D2DDE">
            <w:rPr>
              <w:rFonts w:ascii="Times New Roman" w:eastAsia="Times New Roman" w:hAnsi="Times New Roman" w:cs="Times New Roman"/>
              <w:sz w:val="24"/>
              <w:szCs w:val="24"/>
            </w:rPr>
            <w:delText>are</w:delText>
          </w:r>
        </w:del>
      </w:ins>
      <w:ins w:id="149" w:author="Cayelan C. Carey" w:date="2021-07-06T15:56:00Z">
        <w:r w:rsidR="007D2DDE">
          <w:rPr>
            <w:rFonts w:ascii="Times New Roman" w:eastAsia="Times New Roman" w:hAnsi="Times New Roman" w:cs="Times New Roman"/>
            <w:sz w:val="24"/>
            <w:szCs w:val="24"/>
          </w:rPr>
          <w:t>were</w:t>
        </w:r>
      </w:ins>
      <w:ins w:id="150" w:author="Abby Lewis" w:date="2021-06-20T18:51:00Z">
        <w:r w:rsidRPr="002968EE">
          <w:rPr>
            <w:rFonts w:ascii="Times New Roman" w:eastAsia="Times New Roman" w:hAnsi="Times New Roman" w:cs="Times New Roman"/>
            <w:sz w:val="24"/>
            <w:szCs w:val="24"/>
          </w:rPr>
          <w:t xml:space="preserve"> compared</w:t>
        </w:r>
      </w:ins>
    </w:p>
    <w:p w14:paraId="09147E1A" w14:textId="77777777" w:rsidR="002E34FA" w:rsidRPr="002968EE" w:rsidDel="003E0283" w:rsidRDefault="006727F5">
      <w:pPr>
        <w:numPr>
          <w:ilvl w:val="0"/>
          <w:numId w:val="3"/>
        </w:numPr>
        <w:spacing w:line="480" w:lineRule="auto"/>
        <w:rPr>
          <w:del w:id="151" w:author="Abby Lewis" w:date="2021-07-02T11:06:00Z"/>
          <w:rFonts w:ascii="Times New Roman" w:eastAsia="Times New Roman" w:hAnsi="Times New Roman" w:cs="Times New Roman"/>
          <w:sz w:val="24"/>
          <w:szCs w:val="24"/>
        </w:rPr>
      </w:pPr>
      <w:del w:id="152" w:author="Abby Lewis" w:date="2021-07-02T11:06:00Z">
        <w:r w:rsidRPr="002968EE" w:rsidDel="003E0283">
          <w:rPr>
            <w:rFonts w:ascii="Times New Roman" w:eastAsia="Times New Roman" w:hAnsi="Times New Roman" w:cs="Times New Roman"/>
            <w:sz w:val="24"/>
            <w:szCs w:val="24"/>
          </w:rPr>
          <w:delText>“Partition uncertainty”: At least two different sources of uncertainty were quantified and compared</w:delText>
        </w:r>
      </w:del>
    </w:p>
    <w:p w14:paraId="72366AE8" w14:textId="77777777" w:rsidR="002E34FA" w:rsidRPr="002968EE" w:rsidRDefault="006727F5">
      <w:pPr>
        <w:spacing w:line="480" w:lineRule="auto"/>
        <w:rPr>
          <w:rFonts w:ascii="Times New Roman" w:eastAsia="Times New Roman" w:hAnsi="Times New Roman" w:cs="Times New Roman"/>
          <w:sz w:val="24"/>
          <w:szCs w:val="24"/>
        </w:rPr>
      </w:pPr>
      <w:bookmarkStart w:id="153" w:name="_heading=h.2s8eyo1" w:colFirst="0" w:colLast="0"/>
      <w:bookmarkEnd w:id="153"/>
      <w:r w:rsidRPr="002968EE">
        <w:rPr>
          <w:rFonts w:ascii="Times New Roman" w:eastAsia="Times New Roman" w:hAnsi="Times New Roman" w:cs="Times New Roman"/>
          <w:sz w:val="24"/>
          <w:szCs w:val="24"/>
        </w:rPr>
        <w:t>All analyses were performed using R version 4.0.3 (R Core Team 2020).</w:t>
      </w:r>
    </w:p>
    <w:p w14:paraId="2CB040B7" w14:textId="77777777" w:rsidR="002E34FA" w:rsidRPr="002968EE" w:rsidRDefault="002E34FA">
      <w:pPr>
        <w:spacing w:line="480" w:lineRule="auto"/>
        <w:rPr>
          <w:rFonts w:ascii="Times New Roman" w:eastAsia="Times New Roman" w:hAnsi="Times New Roman" w:cs="Times New Roman"/>
          <w:sz w:val="24"/>
          <w:szCs w:val="24"/>
        </w:rPr>
      </w:pPr>
    </w:p>
    <w:p w14:paraId="00AF7ED5"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Comparison of forecast </w:t>
      </w:r>
      <w:del w:id="154" w:author="Abby Lewis" w:date="2021-07-05T10:33:00Z">
        <w:r w:rsidRPr="002968EE" w:rsidDel="00776F34">
          <w:rPr>
            <w:rFonts w:ascii="Times New Roman" w:eastAsia="Times New Roman" w:hAnsi="Times New Roman" w:cs="Times New Roman"/>
            <w:b/>
            <w:sz w:val="24"/>
            <w:szCs w:val="24"/>
          </w:rPr>
          <w:delText xml:space="preserve">skill </w:delText>
        </w:r>
      </w:del>
      <w:ins w:id="155" w:author="Abby Lewis" w:date="2021-07-05T10:33:00Z">
        <w:r w:rsidR="00776F34">
          <w:rPr>
            <w:rFonts w:ascii="Times New Roman" w:eastAsia="Times New Roman" w:hAnsi="Times New Roman" w:cs="Times New Roman"/>
            <w:b/>
            <w:sz w:val="24"/>
            <w:szCs w:val="24"/>
          </w:rPr>
          <w:t>performance</w:t>
        </w:r>
        <w:r w:rsidR="00776F34" w:rsidRPr="002968EE">
          <w:rPr>
            <w:rFonts w:ascii="Times New Roman" w:eastAsia="Times New Roman" w:hAnsi="Times New Roman" w:cs="Times New Roman"/>
            <w:b/>
            <w:sz w:val="24"/>
            <w:szCs w:val="24"/>
          </w:rPr>
          <w:t xml:space="preserve"> </w:t>
        </w:r>
      </w:ins>
      <w:r w:rsidRPr="002968EE">
        <w:rPr>
          <w:rFonts w:ascii="Times New Roman" w:eastAsia="Times New Roman" w:hAnsi="Times New Roman" w:cs="Times New Roman"/>
          <w:b/>
          <w:sz w:val="24"/>
          <w:szCs w:val="24"/>
        </w:rPr>
        <w:t xml:space="preserve">across </w:t>
      </w:r>
      <w:del w:id="156" w:author="Abby Lewis" w:date="2021-07-05T09:57:00Z">
        <w:r w:rsidRPr="002968EE" w:rsidDel="002B56D2">
          <w:rPr>
            <w:rFonts w:ascii="Times New Roman" w:eastAsia="Times New Roman" w:hAnsi="Times New Roman" w:cs="Times New Roman"/>
            <w:b/>
            <w:sz w:val="24"/>
            <w:szCs w:val="24"/>
          </w:rPr>
          <w:delText xml:space="preserve">ecosystem </w:delText>
        </w:r>
      </w:del>
      <w:ins w:id="157" w:author="Abby Lewis" w:date="2021-07-05T10:12:00Z">
        <w:r w:rsidR="008954B5">
          <w:rPr>
            <w:rFonts w:ascii="Times New Roman" w:eastAsia="Times New Roman" w:hAnsi="Times New Roman" w:cs="Times New Roman"/>
            <w:b/>
            <w:sz w:val="24"/>
            <w:szCs w:val="24"/>
          </w:rPr>
          <w:t>scales and variables</w:t>
        </w:r>
      </w:ins>
      <w:del w:id="158" w:author="Abby Lewis" w:date="2021-07-05T10:12:00Z">
        <w:r w:rsidRPr="002968EE" w:rsidDel="008954B5">
          <w:rPr>
            <w:rFonts w:ascii="Times New Roman" w:eastAsia="Times New Roman" w:hAnsi="Times New Roman" w:cs="Times New Roman"/>
            <w:b/>
            <w:sz w:val="24"/>
            <w:szCs w:val="24"/>
          </w:rPr>
          <w:delText>and models</w:delText>
        </w:r>
      </w:del>
    </w:p>
    <w:p w14:paraId="67A1566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To compare forecast performance across forecast variables, sites, and scales, it </w:t>
      </w:r>
      <w:del w:id="159" w:author="Cayelan C. Carey" w:date="2021-07-06T15:56:00Z">
        <w:r w:rsidRPr="002968EE" w:rsidDel="007D2DDE">
          <w:rPr>
            <w:rFonts w:ascii="Times New Roman" w:eastAsia="Times New Roman" w:hAnsi="Times New Roman" w:cs="Times New Roman"/>
            <w:sz w:val="24"/>
            <w:szCs w:val="24"/>
            <w:highlight w:val="white"/>
          </w:rPr>
          <w:delText xml:space="preserve">is </w:delText>
        </w:r>
      </w:del>
      <w:ins w:id="160" w:author="Cayelan C. Carey" w:date="2021-07-06T15:56:00Z">
        <w:r w:rsidR="007D2DDE">
          <w:rPr>
            <w:rFonts w:ascii="Times New Roman" w:eastAsia="Times New Roman" w:hAnsi="Times New Roman" w:cs="Times New Roman"/>
            <w:sz w:val="24"/>
            <w:szCs w:val="24"/>
            <w:highlight w:val="white"/>
          </w:rPr>
          <w:t>was</w:t>
        </w:r>
        <w:r w:rsidR="007D2DDE"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necessary to identify a</w:t>
      </w:r>
      <w:ins w:id="161" w:author="Abby Lewis" w:date="2021-07-05T10:34:00Z">
        <w:r w:rsidR="00776F34">
          <w:rPr>
            <w:rFonts w:ascii="Times New Roman" w:eastAsia="Times New Roman" w:hAnsi="Times New Roman" w:cs="Times New Roman"/>
            <w:sz w:val="24"/>
            <w:szCs w:val="24"/>
            <w:highlight w:val="white"/>
          </w:rPr>
          <w:t xml:space="preserve">n evaluation </w:t>
        </w:r>
      </w:ins>
      <w:del w:id="162" w:author="Abby Lewis" w:date="2021-07-05T10:34:00Z">
        <w:r w:rsidRPr="002968EE" w:rsidDel="00776F34">
          <w:rPr>
            <w:rFonts w:ascii="Times New Roman" w:eastAsia="Times New Roman" w:hAnsi="Times New Roman" w:cs="Times New Roman"/>
            <w:sz w:val="24"/>
            <w:szCs w:val="24"/>
            <w:highlight w:val="white"/>
          </w:rPr>
          <w:delText xml:space="preserve"> skill </w:delText>
        </w:r>
      </w:del>
      <w:r w:rsidRPr="002968EE">
        <w:rPr>
          <w:rFonts w:ascii="Times New Roman" w:eastAsia="Times New Roman" w:hAnsi="Times New Roman" w:cs="Times New Roman"/>
          <w:sz w:val="24"/>
          <w:szCs w:val="24"/>
          <w:highlight w:val="white"/>
        </w:rPr>
        <w:t>metric that is not dependent on the units or range of the forecast variable. For reasons discussed below, we chose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 which would be challenging across the numerous variables in our dataset. Performance of null models offers one objective way of determining these </w:t>
      </w:r>
      <w:r w:rsidRPr="002968EE">
        <w:rPr>
          <w:rFonts w:ascii="Times New Roman" w:eastAsia="Times New Roman" w:hAnsi="Times New Roman" w:cs="Times New Roman"/>
          <w:sz w:val="24"/>
          <w:szCs w:val="24"/>
          <w:highlight w:val="white"/>
        </w:rPr>
        <w:lastRenderedPageBreak/>
        <w:t xml:space="preserve">threshold values, but null models were not commonly reported in this dataset. Another means of comparing forecast performance would be to directly compare forecast </w:t>
      </w:r>
      <w:del w:id="163" w:author="Abby Lewis" w:date="2021-07-05T10:34:00Z">
        <w:r w:rsidRPr="002968EE" w:rsidDel="00776F34">
          <w:rPr>
            <w:rFonts w:ascii="Times New Roman" w:eastAsia="Times New Roman" w:hAnsi="Times New Roman" w:cs="Times New Roman"/>
            <w:sz w:val="24"/>
            <w:szCs w:val="24"/>
            <w:highlight w:val="white"/>
          </w:rPr>
          <w:delText xml:space="preserve">skill </w:delText>
        </w:r>
      </w:del>
      <w:ins w:id="164" w:author="Abby Lewis" w:date="2021-07-05T10:34: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using a standardized statistical score. Commonly used forecast </w:t>
      </w:r>
      <w:del w:id="165" w:author="Abby Lewis" w:date="2021-07-05T10:34:00Z">
        <w:r w:rsidRPr="002968EE" w:rsidDel="00776F34">
          <w:rPr>
            <w:rFonts w:ascii="Times New Roman" w:eastAsia="Times New Roman" w:hAnsi="Times New Roman" w:cs="Times New Roman"/>
            <w:sz w:val="24"/>
            <w:szCs w:val="24"/>
            <w:highlight w:val="white"/>
          </w:rPr>
          <w:delText xml:space="preserve">skill </w:delText>
        </w:r>
      </w:del>
      <w:ins w:id="166" w:author="Abby Lewis" w:date="2021-07-05T10:34:00Z">
        <w:r w:rsidR="00776F34">
          <w:rPr>
            <w:rFonts w:ascii="Times New Roman" w:eastAsia="Times New Roman" w:hAnsi="Times New Roman" w:cs="Times New Roman"/>
            <w:sz w:val="24"/>
            <w:szCs w:val="24"/>
            <w:highlight w:val="white"/>
          </w:rPr>
          <w:t>evaluation</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metrics include root mean squared error (RMSE), mean absolute error (MAE), the coefficient of determination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bias (Petchey et al. 2015,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2968EE">
        <w:rPr>
          <w:rFonts w:ascii="Times New Roman" w:eastAsia="Times New Roman" w:hAnsi="Times New Roman" w:cs="Times New Roman"/>
          <w:sz w:val="24"/>
          <w:szCs w:val="24"/>
          <w:highlight w:val="white"/>
        </w:rPr>
        <w:t>Gneiting</w:t>
      </w:r>
      <w:proofErr w:type="spellEnd"/>
      <w:r w:rsidRPr="002968EE">
        <w:rPr>
          <w:rFonts w:ascii="Times New Roman" w:eastAsia="Times New Roman" w:hAnsi="Times New Roman" w:cs="Times New Roman"/>
          <w:sz w:val="24"/>
          <w:szCs w:val="24"/>
          <w:highlight w:val="white"/>
        </w:rPr>
        <w:t xml:space="preserve"> et al. 2005). Among these, only R</w:t>
      </w:r>
      <w:r w:rsidRPr="002968EE">
        <w:rPr>
          <w:rFonts w:ascii="Times New Roman" w:eastAsia="Times New Roman" w:hAnsi="Times New Roman" w:cs="Times New Roman"/>
          <w:sz w:val="24"/>
          <w:szCs w:val="24"/>
          <w:highlight w:val="white"/>
          <w:vertAlign w:val="superscript"/>
        </w:rPr>
        <w:t xml:space="preserve">2 </w:t>
      </w:r>
      <w:r w:rsidRPr="002968EE">
        <w:rPr>
          <w:rFonts w:ascii="Times New Roman" w:eastAsia="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is </w:t>
      </w:r>
      <w:ins w:id="167" w:author="Abby Lewis" w:date="2021-06-06T19:20:00Z">
        <w:r w:rsidRPr="002968EE">
          <w:rPr>
            <w:rFonts w:ascii="Times New Roman" w:eastAsia="Times New Roman" w:hAnsi="Times New Roman" w:cs="Times New Roman"/>
            <w:sz w:val="24"/>
            <w:szCs w:val="24"/>
            <w:highlight w:val="white"/>
          </w:rPr>
          <w:t xml:space="preserve">typically </w:t>
        </w:r>
      </w:ins>
      <w:r w:rsidRPr="002968EE">
        <w:rPr>
          <w:rFonts w:ascii="Times New Roman" w:eastAsia="Times New Roman" w:hAnsi="Times New Roman" w:cs="Times New Roman"/>
          <w:sz w:val="24"/>
          <w:szCs w:val="24"/>
          <w:highlight w:val="white"/>
        </w:rPr>
        <w:t xml:space="preserve">bias-corrected makes it an imperfect metric of forecast performance, it remains widely reported and uniquely suited to inter-study comparisons. </w:t>
      </w:r>
    </w:p>
    <w:p w14:paraId="337C3031"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We recorded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Pearson's r data reported in papers in the dataset. Pearson’s r values were squared to yield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(following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w:t>
      </w:r>
      <w:del w:id="168" w:author="Abby Lewis" w:date="2021-06-12T19:49:00Z">
        <w:r w:rsidRPr="002968EE">
          <w:rPr>
            <w:rFonts w:ascii="Times New Roman" w:eastAsia="Times New Roman" w:hAnsi="Times New Roman" w:cs="Times New Roman"/>
            <w:sz w:val="24"/>
            <w:szCs w:val="24"/>
            <w:highlight w:val="white"/>
          </w:rPr>
          <w:delText>Because a majority of papers that reported R</w:delText>
        </w:r>
        <w:r w:rsidRPr="002968EE">
          <w:rPr>
            <w:rFonts w:ascii="Times New Roman" w:eastAsia="Times New Roman" w:hAnsi="Times New Roman" w:cs="Times New Roman"/>
            <w:sz w:val="24"/>
            <w:szCs w:val="24"/>
            <w:highlight w:val="white"/>
            <w:vertAlign w:val="superscript"/>
          </w:rPr>
          <w:delText>2</w:delText>
        </w:r>
        <w:r w:rsidRPr="002968EE">
          <w:rPr>
            <w:rFonts w:ascii="Times New Roman" w:eastAsia="Times New Roman" w:hAnsi="Times New Roman" w:cs="Times New Roman"/>
            <w:sz w:val="24"/>
            <w:szCs w:val="24"/>
            <w:highlight w:val="white"/>
          </w:rPr>
          <w:delText xml:space="preserve"> data had forecast horizons between one and seven days (n = 35; 56%), we restricted our analysis to papers within this range of time horizons. </w:delText>
        </w:r>
      </w:del>
      <w:r w:rsidRPr="002968EE">
        <w:rPr>
          <w:rFonts w:ascii="Times New Roman" w:eastAsia="Times New Roman" w:hAnsi="Times New Roman" w:cs="Times New Roman"/>
          <w:sz w:val="24"/>
          <w:szCs w:val="24"/>
          <w:highlight w:val="white"/>
        </w:rPr>
        <w:t>We selected all forecast variables that had at least three papers</w:t>
      </w:r>
      <w:ins w:id="169" w:author="Abby Lewis" w:date="2021-06-12T19:56:00Z">
        <w:r w:rsidRPr="002968EE">
          <w:rPr>
            <w:rFonts w:ascii="Times New Roman" w:eastAsia="Times New Roman" w:hAnsi="Times New Roman" w:cs="Times New Roman"/>
            <w:sz w:val="24"/>
            <w:szCs w:val="24"/>
            <w:highlight w:val="white"/>
          </w:rPr>
          <w:t xml:space="preserve"> and three forecast horizons</w:t>
        </w:r>
      </w:ins>
      <w:r w:rsidRPr="002968EE">
        <w:rPr>
          <w:rFonts w:ascii="Times New Roman" w:eastAsia="Times New Roman" w:hAnsi="Times New Roman" w:cs="Times New Roman"/>
          <w:sz w:val="24"/>
          <w:szCs w:val="24"/>
          <w:highlight w:val="white"/>
        </w:rPr>
        <w:t xml:space="preserve"> represented</w:t>
      </w:r>
      <w:ins w:id="170" w:author="Abby Lewis" w:date="2021-06-12T19:58:00Z">
        <w:r w:rsidRPr="002968EE">
          <w:rPr>
            <w:rFonts w:ascii="Times New Roman" w:eastAsia="Times New Roman" w:hAnsi="Times New Roman" w:cs="Times New Roman"/>
            <w:sz w:val="24"/>
            <w:szCs w:val="24"/>
            <w:highlight w:val="white"/>
          </w:rPr>
          <w:t>,</w:t>
        </w:r>
      </w:ins>
      <w:del w:id="171" w:author="Abby Lewis" w:date="2021-06-12T19:58:00Z">
        <w:r w:rsidRPr="002968EE">
          <w:rPr>
            <w:rFonts w:ascii="Times New Roman" w:eastAsia="Times New Roman" w:hAnsi="Times New Roman" w:cs="Times New Roman"/>
            <w:sz w:val="24"/>
            <w:szCs w:val="24"/>
            <w:highlight w:val="white"/>
          </w:rPr>
          <w:delText xml:space="preserve"> over this interval and</w:delText>
        </w:r>
      </w:del>
      <w:ins w:id="172" w:author="Abby Lewis" w:date="2021-06-12T19:57:00Z">
        <w:r w:rsidRPr="002968EE">
          <w:rPr>
            <w:rFonts w:ascii="Times New Roman" w:eastAsia="Times New Roman" w:hAnsi="Times New Roman" w:cs="Times New Roman"/>
            <w:sz w:val="24"/>
            <w:szCs w:val="24"/>
            <w:highlight w:val="white"/>
          </w:rPr>
          <w:t xml:space="preserve"> and</w:t>
        </w:r>
      </w:ins>
      <w:r w:rsidRPr="002968EE">
        <w:rPr>
          <w:rFonts w:ascii="Times New Roman" w:eastAsia="Times New Roman" w:hAnsi="Times New Roman" w:cs="Times New Roman"/>
          <w:sz w:val="24"/>
          <w:szCs w:val="24"/>
          <w:highlight w:val="white"/>
        </w:rPr>
        <w:t xml:space="preserve"> </w:t>
      </w:r>
      <w:ins w:id="173" w:author="Abby Lewis" w:date="2021-06-12T20:00:00Z">
        <w:r w:rsidRPr="002968EE">
          <w:rPr>
            <w:rFonts w:ascii="Times New Roman" w:eastAsia="Times New Roman" w:hAnsi="Times New Roman" w:cs="Times New Roman"/>
            <w:sz w:val="24"/>
            <w:szCs w:val="24"/>
            <w:highlight w:val="white"/>
          </w:rPr>
          <w:t xml:space="preserve">we </w:t>
        </w:r>
      </w:ins>
      <w:r w:rsidRPr="002968EE">
        <w:rPr>
          <w:rFonts w:ascii="Times New Roman" w:eastAsia="Times New Roman" w:hAnsi="Times New Roman" w:cs="Times New Roman"/>
          <w:sz w:val="24"/>
          <w:szCs w:val="24"/>
          <w:highlight w:val="white"/>
        </w:rPr>
        <w:t>plotted forecast performance (in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as a function of forecast horizon for these variables. </w:t>
      </w:r>
      <w:ins w:id="174" w:author="Abby Lewis" w:date="2021-06-12T19:58:00Z">
        <w:r w:rsidRPr="002968EE">
          <w:rPr>
            <w:rFonts w:ascii="Times New Roman" w:eastAsia="Times New Roman" w:hAnsi="Times New Roman" w:cs="Times New Roman"/>
            <w:sz w:val="24"/>
            <w:szCs w:val="24"/>
            <w:highlight w:val="white"/>
          </w:rPr>
          <w:t xml:space="preserve">To allow comparability between variables, we limited the analysis to forecast horizons between one and seven days, which were reported for all variables selected. </w:t>
        </w:r>
      </w:ins>
      <w:r w:rsidRPr="002968EE">
        <w:rPr>
          <w:rFonts w:ascii="Times New Roman" w:eastAsia="Times New Roman" w:hAnsi="Times New Roman" w:cs="Times New Roman"/>
          <w:sz w:val="24"/>
          <w:szCs w:val="24"/>
          <w:highlight w:val="white"/>
        </w:rPr>
        <w:t>Because some papers reported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individually for each plot, site, or year and others reported one overall evaluation per model, we averaged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across sites and years for forecasts that used the same model within each paper. </w:t>
      </w:r>
    </w:p>
    <w:p w14:paraId="3E51A264" w14:textId="34CCBA46" w:rsidR="002E34FA" w:rsidRPr="002968EE" w:rsidRDefault="006727F5">
      <w:pPr>
        <w:tabs>
          <w:tab w:val="left" w:pos="720"/>
        </w:tabs>
        <w:spacing w:line="480" w:lineRule="auto"/>
        <w:rPr>
          <w:rFonts w:ascii="Times New Roman" w:eastAsia="Times New Roman" w:hAnsi="Times New Roman" w:cs="Times New Roman"/>
          <w:sz w:val="24"/>
          <w:szCs w:val="24"/>
          <w:highlight w:val="white"/>
        </w:rPr>
      </w:pPr>
      <w:bookmarkStart w:id="175" w:name="_heading=h.17dp8vu" w:colFirst="0" w:colLast="0"/>
      <w:bookmarkEnd w:id="175"/>
      <w:r w:rsidRPr="002968EE">
        <w:rPr>
          <w:rFonts w:ascii="Times New Roman" w:eastAsia="Times New Roman" w:hAnsi="Times New Roman" w:cs="Times New Roman"/>
          <w:sz w:val="24"/>
          <w:szCs w:val="24"/>
          <w:highlight w:val="white"/>
        </w:rPr>
        <w:tab/>
        <w:t>We used indicator variable analysis (Draper and Smith 1998) to compare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by performing a 50% quantile regression </w:t>
      </w:r>
      <w:del w:id="176" w:author="Abby Lewis" w:date="2021-06-06T19:39:00Z">
        <w:r w:rsidRPr="002968EE">
          <w:rPr>
            <w:rFonts w:ascii="Times New Roman" w:eastAsia="Times New Roman" w:hAnsi="Times New Roman" w:cs="Times New Roman"/>
            <w:sz w:val="24"/>
            <w:szCs w:val="24"/>
            <w:highlight w:val="white"/>
          </w:rPr>
          <w:delText xml:space="preserve">predicting </w:delText>
        </w:r>
      </w:del>
      <w:ins w:id="177" w:author="Abby Lewis" w:date="2021-06-06T19:39:00Z">
        <w:r w:rsidRPr="002968EE">
          <w:rPr>
            <w:rFonts w:ascii="Times New Roman" w:eastAsia="Times New Roman" w:hAnsi="Times New Roman" w:cs="Times New Roman"/>
            <w:sz w:val="24"/>
            <w:szCs w:val="24"/>
            <w:highlight w:val="white"/>
          </w:rPr>
          <w:t xml:space="preserve">that predicted </w:t>
        </w:r>
      </w:ins>
      <w:r w:rsidRPr="002968EE">
        <w:rPr>
          <w:rFonts w:ascii="Times New Roman" w:eastAsia="Times New Roman" w:hAnsi="Times New Roman" w:cs="Times New Roman"/>
          <w:sz w:val="24"/>
          <w:szCs w:val="24"/>
          <w:highlight w:val="white"/>
        </w:rPr>
        <w:t>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based upon indicator (“dummy”) predictors for all forecast variables, as well as </w:t>
      </w:r>
      <w:r w:rsidRPr="002968EE">
        <w:rPr>
          <w:rFonts w:ascii="Times New Roman" w:eastAsia="Times New Roman" w:hAnsi="Times New Roman" w:cs="Times New Roman"/>
          <w:sz w:val="24"/>
          <w:szCs w:val="24"/>
          <w:highlight w:val="white"/>
        </w:rPr>
        <w:lastRenderedPageBreak/>
        <w:t xml:space="preserve">terms for the interaction between all forecast variables and forecast horizon. Quantile regression was </w:t>
      </w:r>
      <w:ins w:id="178" w:author="Abby Lewis" w:date="2021-06-06T19:34:00Z">
        <w:r w:rsidRPr="002968EE">
          <w:rPr>
            <w:rFonts w:ascii="Times New Roman" w:eastAsia="Times New Roman" w:hAnsi="Times New Roman" w:cs="Times New Roman"/>
            <w:sz w:val="24"/>
            <w:szCs w:val="24"/>
            <w:highlight w:val="white"/>
          </w:rPr>
          <w:t xml:space="preserve">used rather than standard linear regression to account for </w:t>
        </w:r>
      </w:ins>
      <w:ins w:id="179" w:author="Abby Lewis" w:date="2021-07-06T20:42:00Z">
        <w:r w:rsidR="00684E20">
          <w:rPr>
            <w:rFonts w:ascii="Times New Roman" w:eastAsia="Times New Roman" w:hAnsi="Times New Roman" w:cs="Times New Roman"/>
            <w:sz w:val="24"/>
            <w:szCs w:val="24"/>
            <w:highlight w:val="white"/>
          </w:rPr>
          <w:t xml:space="preserve">heteroscedasticity and </w:t>
        </w:r>
      </w:ins>
      <w:ins w:id="180" w:author="Abby Lewis" w:date="2021-06-06T19:34:00Z">
        <w:r w:rsidRPr="002968EE">
          <w:rPr>
            <w:rFonts w:ascii="Times New Roman" w:eastAsia="Times New Roman" w:hAnsi="Times New Roman" w:cs="Times New Roman"/>
            <w:sz w:val="24"/>
            <w:szCs w:val="24"/>
            <w:highlight w:val="white"/>
          </w:rPr>
          <w:t xml:space="preserve">non-normal data distribution. The regression was </w:t>
        </w:r>
      </w:ins>
      <w:r w:rsidRPr="002968EE">
        <w:rPr>
          <w:rFonts w:ascii="Times New Roman" w:eastAsia="Times New Roman" w:hAnsi="Times New Roman" w:cs="Times New Roman"/>
          <w:sz w:val="24"/>
          <w:szCs w:val="24"/>
          <w:highlight w:val="white"/>
        </w:rPr>
        <w:t>performed using the package “</w:t>
      </w:r>
      <w:proofErr w:type="spellStart"/>
      <w:r w:rsidRPr="002968EE">
        <w:rPr>
          <w:rFonts w:ascii="Times New Roman" w:eastAsia="Times New Roman" w:hAnsi="Times New Roman" w:cs="Times New Roman"/>
          <w:sz w:val="24"/>
          <w:szCs w:val="24"/>
          <w:highlight w:val="white"/>
        </w:rPr>
        <w:t>quantreg</w:t>
      </w:r>
      <w:proofErr w:type="spellEnd"/>
      <w:r w:rsidRPr="002968EE">
        <w:rPr>
          <w:rFonts w:ascii="Times New Roman" w:eastAsia="Times New Roman" w:hAnsi="Times New Roman" w:cs="Times New Roman"/>
          <w:sz w:val="24"/>
          <w:szCs w:val="24"/>
          <w:highlight w:val="white"/>
        </w:rPr>
        <w:t>” in R (</w:t>
      </w:r>
      <w:proofErr w:type="spellStart"/>
      <w:r w:rsidRPr="002968EE">
        <w:rPr>
          <w:rFonts w:ascii="Times New Roman" w:eastAsia="Times New Roman" w:hAnsi="Times New Roman" w:cs="Times New Roman"/>
          <w:sz w:val="24"/>
          <w:szCs w:val="24"/>
          <w:highlight w:val="white"/>
        </w:rPr>
        <w:t>Koenker</w:t>
      </w:r>
      <w:proofErr w:type="spellEnd"/>
      <w:r w:rsidRPr="002968EE">
        <w:rPr>
          <w:rFonts w:ascii="Times New Roman" w:eastAsia="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p>
    <w:p w14:paraId="5CCFA0F5" w14:textId="77777777" w:rsidR="002E34FA" w:rsidRPr="002968EE" w:rsidRDefault="002E34FA">
      <w:pPr>
        <w:tabs>
          <w:tab w:val="left" w:pos="720"/>
        </w:tabs>
        <w:spacing w:line="480" w:lineRule="auto"/>
        <w:rPr>
          <w:rFonts w:ascii="Times New Roman" w:eastAsia="Times New Roman" w:hAnsi="Times New Roman" w:cs="Times New Roman"/>
          <w:sz w:val="24"/>
          <w:szCs w:val="24"/>
          <w:highlight w:val="white"/>
        </w:rPr>
      </w:pPr>
    </w:p>
    <w:p w14:paraId="245EAD8C" w14:textId="77777777" w:rsidR="002E34FA" w:rsidRPr="002968EE" w:rsidRDefault="006727F5">
      <w:pPr>
        <w:spacing w:line="480" w:lineRule="auto"/>
        <w:rPr>
          <w:rFonts w:ascii="Times New Roman" w:eastAsia="Times New Roman" w:hAnsi="Times New Roman" w:cs="Times New Roman"/>
          <w:sz w:val="24"/>
          <w:szCs w:val="24"/>
        </w:rPr>
      </w:pPr>
      <w:bookmarkStart w:id="181" w:name="_heading=h.3rdcrjn" w:colFirst="0" w:colLast="0"/>
      <w:bookmarkEnd w:id="181"/>
      <w:r w:rsidRPr="002968EE">
        <w:rPr>
          <w:rFonts w:ascii="Times New Roman" w:eastAsia="Times New Roman" w:hAnsi="Times New Roman" w:cs="Times New Roman"/>
          <w:sz w:val="24"/>
          <w:szCs w:val="24"/>
        </w:rPr>
        <w:t>RESULTS</w:t>
      </w:r>
    </w:p>
    <w:p w14:paraId="5F34A5D4"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01CAAB4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b/>
        <w:t xml:space="preserve">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3a). The majority of forecast sites were located in the northern hemisphere (n = 211, 91%), especially the United States, China, and Western Europe (Fig. 3a). The geographic scale of the forecasts was most often either point (n = 66, 37%), or regional (n = 66, 37%; Fig. 3b). </w:t>
      </w:r>
    </w:p>
    <w:p w14:paraId="5719A6E5"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More </w:t>
      </w:r>
      <w:ins w:id="182" w:author="Cayelan C. Carey" w:date="2021-07-06T15:59:00Z">
        <w:r w:rsidR="007D2DDE">
          <w:rPr>
            <w:rFonts w:ascii="Times New Roman" w:eastAsia="Times New Roman" w:hAnsi="Times New Roman" w:cs="Times New Roman"/>
            <w:sz w:val="24"/>
            <w:szCs w:val="24"/>
          </w:rPr>
          <w:t xml:space="preserve">ecological </w:t>
        </w:r>
      </w:ins>
      <w:r w:rsidRPr="002968EE">
        <w:rPr>
          <w:rFonts w:ascii="Times New Roman" w:eastAsia="Times New Roman" w:hAnsi="Times New Roman" w:cs="Times New Roman"/>
          <w:sz w:val="24"/>
          <w:szCs w:val="24"/>
        </w:rPr>
        <w:t xml:space="preserve">forecasts predicted organismal (population and community) variables than biogeochemical variables. Very few papers included forecasts for both biogeochemical and organismal focal variables (organismal: n = 146, 82%; biogeochemical: n = 43, 24%; both: n = </w:t>
      </w:r>
      <w:r w:rsidRPr="002968EE">
        <w:rPr>
          <w:rFonts w:ascii="Times New Roman" w:eastAsia="Times New Roman" w:hAnsi="Times New Roman" w:cs="Times New Roman"/>
          <w:sz w:val="24"/>
          <w:szCs w:val="24"/>
        </w:rPr>
        <w:lastRenderedPageBreak/>
        <w:t>11, 6%; Fig. 3c).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0E2492D0"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2C20E418"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183" w:name="_heading=h.26in1rg" w:colFirst="0" w:colLast="0"/>
      <w:bookmarkEnd w:id="183"/>
      <w:r w:rsidRPr="002968EE">
        <w:rPr>
          <w:rFonts w:ascii="Times New Roman" w:eastAsia="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2968EE">
        <w:rPr>
          <w:rFonts w:ascii="Times New Roman" w:eastAsia="Times New Roman" w:hAnsi="Times New Roman" w:cs="Times New Roman"/>
          <w:i/>
          <w:sz w:val="24"/>
          <w:szCs w:val="24"/>
        </w:rPr>
        <w:t>Ecological Applications</w:t>
      </w:r>
      <w:r w:rsidRPr="002968EE">
        <w:rPr>
          <w:rFonts w:ascii="Times New Roman" w:eastAsia="Times New Roman" w:hAnsi="Times New Roman" w:cs="Times New Roman"/>
          <w:sz w:val="24"/>
          <w:szCs w:val="24"/>
        </w:rPr>
        <w:t>, which published a total of 14 near-term ecological forecasting papers.</w:t>
      </w:r>
    </w:p>
    <w:p w14:paraId="04DB3ED8"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A069AF0"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Adoption of proposed best practices is low but increasing over time</w:t>
      </w:r>
    </w:p>
    <w:p w14:paraId="1A72EB6A"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Overall rates of </w:t>
      </w:r>
      <w:del w:id="184" w:author="Cayelan C. Carey" w:date="2021-07-06T16:03:00Z">
        <w:r w:rsidRPr="002968EE" w:rsidDel="006973CE">
          <w:rPr>
            <w:rFonts w:ascii="Times New Roman" w:eastAsia="Times New Roman" w:hAnsi="Times New Roman" w:cs="Times New Roman"/>
            <w:sz w:val="24"/>
            <w:szCs w:val="24"/>
          </w:rPr>
          <w:delText xml:space="preserve">proposed </w:delText>
        </w:r>
      </w:del>
      <w:r w:rsidRPr="002968EE">
        <w:rPr>
          <w:rFonts w:ascii="Times New Roman" w:eastAsia="Times New Roman" w:hAnsi="Times New Roman" w:cs="Times New Roman"/>
          <w:sz w:val="24"/>
          <w:szCs w:val="24"/>
        </w:rPr>
        <w:t xml:space="preserve">best practice use are low but may be increasing. On average, papers used </w:t>
      </w:r>
      <w:del w:id="185" w:author="Abby Lewis" w:date="2021-07-05T20:17:00Z">
        <w:r w:rsidRPr="002968EE" w:rsidDel="00366DF4">
          <w:rPr>
            <w:rFonts w:ascii="Times New Roman" w:eastAsia="Times New Roman" w:hAnsi="Times New Roman" w:cs="Times New Roman"/>
            <w:sz w:val="24"/>
            <w:szCs w:val="24"/>
          </w:rPr>
          <w:delText xml:space="preserve">two </w:delText>
        </w:r>
      </w:del>
      <w:ins w:id="186" w:author="Abby Lewis" w:date="2021-07-05T20:17:00Z">
        <w:r w:rsidR="00366DF4">
          <w:rPr>
            <w:rFonts w:ascii="Times New Roman" w:eastAsia="Times New Roman" w:hAnsi="Times New Roman" w:cs="Times New Roman"/>
            <w:sz w:val="24"/>
            <w:szCs w:val="24"/>
          </w:rPr>
          <w:t>three</w:t>
        </w:r>
        <w:r w:rsidR="00366DF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of the proposed </w:t>
      </w:r>
      <w:ins w:id="187" w:author="Cayelan C. Carey" w:date="2021-07-06T16:03:00Z">
        <w:r w:rsidR="006973CE">
          <w:rPr>
            <w:rFonts w:ascii="Times New Roman" w:eastAsia="Times New Roman" w:hAnsi="Times New Roman" w:cs="Times New Roman"/>
            <w:sz w:val="24"/>
            <w:szCs w:val="24"/>
          </w:rPr>
          <w:t xml:space="preserve">nine </w:t>
        </w:r>
      </w:ins>
      <w:r w:rsidRPr="002968EE">
        <w:rPr>
          <w:rFonts w:ascii="Times New Roman" w:eastAsia="Times New Roman" w:hAnsi="Times New Roman" w:cs="Times New Roman"/>
          <w:sz w:val="24"/>
          <w:szCs w:val="24"/>
        </w:rPr>
        <w:t xml:space="preserve">best practices (median and mode = </w:t>
      </w:r>
      <w:ins w:id="188" w:author="Abby Lewis" w:date="2021-07-05T20:17:00Z">
        <w:r w:rsidR="00366DF4">
          <w:rPr>
            <w:rFonts w:ascii="Times New Roman" w:eastAsia="Times New Roman" w:hAnsi="Times New Roman" w:cs="Times New Roman"/>
            <w:sz w:val="24"/>
            <w:szCs w:val="24"/>
          </w:rPr>
          <w:t>3</w:t>
        </w:r>
      </w:ins>
      <w:del w:id="189" w:author="Abby Lewis" w:date="2021-07-05T20:17:00Z">
        <w:r w:rsidRPr="002968EE" w:rsidDel="00366DF4">
          <w:rPr>
            <w:rFonts w:ascii="Times New Roman" w:eastAsia="Times New Roman" w:hAnsi="Times New Roman" w:cs="Times New Roman"/>
            <w:sz w:val="24"/>
            <w:szCs w:val="24"/>
          </w:rPr>
          <w:delText>2</w:delText>
        </w:r>
      </w:del>
      <w:r w:rsidRPr="002968EE">
        <w:rPr>
          <w:rFonts w:ascii="Times New Roman" w:eastAsia="Times New Roman" w:hAnsi="Times New Roman" w:cs="Times New Roman"/>
          <w:sz w:val="24"/>
          <w:szCs w:val="24"/>
        </w:rPr>
        <w:t>, mean = 2.</w:t>
      </w:r>
      <w:ins w:id="190" w:author="Abby Lewis" w:date="2021-07-05T20:17:00Z">
        <w:r w:rsidR="00366DF4">
          <w:rPr>
            <w:rFonts w:ascii="Times New Roman" w:eastAsia="Times New Roman" w:hAnsi="Times New Roman" w:cs="Times New Roman"/>
            <w:sz w:val="24"/>
            <w:szCs w:val="24"/>
          </w:rPr>
          <w:t>83</w:t>
        </w:r>
      </w:ins>
      <w:del w:id="191" w:author="Abby Lewis" w:date="2021-07-05T20:17:00Z">
        <w:r w:rsidRPr="002968EE" w:rsidDel="00366DF4">
          <w:rPr>
            <w:rFonts w:ascii="Times New Roman" w:eastAsia="Times New Roman" w:hAnsi="Times New Roman" w:cs="Times New Roman"/>
            <w:sz w:val="24"/>
            <w:szCs w:val="24"/>
          </w:rPr>
          <w:delText>37</w:delText>
        </w:r>
      </w:del>
      <w:r w:rsidRPr="002968EE">
        <w:rPr>
          <w:rFonts w:ascii="Times New Roman" w:eastAsia="Times New Roman" w:hAnsi="Times New Roman" w:cs="Times New Roman"/>
          <w:sz w:val="24"/>
          <w:szCs w:val="24"/>
        </w:rPr>
        <w:t>), but there was considerable variation:</w:t>
      </w:r>
      <w:ins w:id="192" w:author="Abby Lewis" w:date="2021-07-05T20:17:00Z">
        <w:r w:rsidR="00A31CBE">
          <w:rPr>
            <w:rFonts w:ascii="Times New Roman" w:eastAsia="Times New Roman" w:hAnsi="Times New Roman" w:cs="Times New Roman"/>
            <w:sz w:val="24"/>
            <w:szCs w:val="24"/>
          </w:rPr>
          <w:t xml:space="preserve"> seven</w:t>
        </w:r>
      </w:ins>
      <w:del w:id="193" w:author="Abby Lewis" w:date="2021-07-05T20:17:00Z">
        <w:r w:rsidRPr="002968EE" w:rsidDel="00A31CBE">
          <w:rPr>
            <w:rFonts w:ascii="Times New Roman" w:eastAsia="Times New Roman" w:hAnsi="Times New Roman" w:cs="Times New Roman"/>
            <w:sz w:val="24"/>
            <w:szCs w:val="24"/>
          </w:rPr>
          <w:delText xml:space="preserve"> 1</w:delText>
        </w:r>
      </w:del>
      <w:del w:id="194" w:author="Abby Lewis" w:date="2021-06-20T18:55:00Z">
        <w:r w:rsidRPr="002968EE">
          <w:rPr>
            <w:rFonts w:ascii="Times New Roman" w:eastAsia="Times New Roman" w:hAnsi="Times New Roman" w:cs="Times New Roman"/>
            <w:sz w:val="24"/>
            <w:szCs w:val="24"/>
          </w:rPr>
          <w:delText>2</w:delText>
        </w:r>
      </w:del>
      <w:r w:rsidRPr="002968EE">
        <w:rPr>
          <w:rFonts w:ascii="Times New Roman" w:eastAsia="Times New Roman" w:hAnsi="Times New Roman" w:cs="Times New Roman"/>
          <w:sz w:val="24"/>
          <w:szCs w:val="24"/>
        </w:rPr>
        <w:t xml:space="preserve"> papers did not use any of the best practices, and one paper used </w:t>
      </w:r>
      <w:ins w:id="195" w:author="Abby Lewis" w:date="2021-07-05T20:15:00Z">
        <w:r w:rsidR="00A31CBE">
          <w:rPr>
            <w:rFonts w:ascii="Times New Roman" w:eastAsia="Times New Roman" w:hAnsi="Times New Roman" w:cs="Times New Roman"/>
            <w:sz w:val="24"/>
            <w:szCs w:val="24"/>
          </w:rPr>
          <w:t>eight</w:t>
        </w:r>
      </w:ins>
      <w:del w:id="196" w:author="Abby Lewis" w:date="2021-07-05T20:15:00Z">
        <w:r w:rsidRPr="002968EE" w:rsidDel="00A31CBE">
          <w:rPr>
            <w:rFonts w:ascii="Times New Roman" w:eastAsia="Times New Roman" w:hAnsi="Times New Roman" w:cs="Times New Roman"/>
            <w:sz w:val="24"/>
            <w:szCs w:val="24"/>
          </w:rPr>
          <w:delText>s</w:delText>
        </w:r>
      </w:del>
      <w:del w:id="197" w:author="Abby Lewis" w:date="2021-07-05T20:14:00Z">
        <w:r w:rsidRPr="002968EE" w:rsidDel="00A31CBE">
          <w:rPr>
            <w:rFonts w:ascii="Times New Roman" w:eastAsia="Times New Roman" w:hAnsi="Times New Roman" w:cs="Times New Roman"/>
            <w:sz w:val="24"/>
            <w:szCs w:val="24"/>
          </w:rPr>
          <w:delText>even</w:delText>
        </w:r>
      </w:del>
      <w:r w:rsidRPr="002968EE">
        <w:rPr>
          <w:rFonts w:ascii="Times New Roman" w:eastAsia="Times New Roman" w:hAnsi="Times New Roman" w:cs="Times New Roman"/>
          <w:sz w:val="24"/>
          <w:szCs w:val="24"/>
        </w:rPr>
        <w:t xml:space="preserve"> of the best practices. The </w:t>
      </w:r>
      <w:del w:id="198" w:author="Abby Lewis" w:date="2021-06-20T18:57:00Z">
        <w:r w:rsidRPr="002968EE">
          <w:rPr>
            <w:rFonts w:ascii="Times New Roman" w:eastAsia="Times New Roman" w:hAnsi="Times New Roman" w:cs="Times New Roman"/>
            <w:sz w:val="24"/>
            <w:szCs w:val="24"/>
          </w:rPr>
          <w:delText>probability that a paper would use a best practice in the year 2020 (as calculated by logistic regression)</w:delText>
        </w:r>
      </w:del>
      <w:ins w:id="199" w:author="Abby Lewis" w:date="2021-06-20T18:57:00Z">
        <w:r w:rsidRPr="002968EE">
          <w:rPr>
            <w:rFonts w:ascii="Times New Roman" w:eastAsia="Times New Roman" w:hAnsi="Times New Roman" w:cs="Times New Roman"/>
            <w:sz w:val="24"/>
            <w:szCs w:val="24"/>
          </w:rPr>
          <w:t>percentage of papers that demonstrate</w:t>
        </w:r>
      </w:ins>
      <w:ins w:id="200" w:author="Cayelan C. Carey" w:date="2021-07-06T16:03:00Z">
        <w:r w:rsidR="006973CE">
          <w:rPr>
            <w:rFonts w:ascii="Times New Roman" w:eastAsia="Times New Roman" w:hAnsi="Times New Roman" w:cs="Times New Roman"/>
            <w:sz w:val="24"/>
            <w:szCs w:val="24"/>
          </w:rPr>
          <w:t>d</w:t>
        </w:r>
      </w:ins>
      <w:ins w:id="201" w:author="Abby Lewis" w:date="2021-06-20T18:57:00Z">
        <w:r w:rsidRPr="002968EE">
          <w:rPr>
            <w:rFonts w:ascii="Times New Roman" w:eastAsia="Times New Roman" w:hAnsi="Times New Roman" w:cs="Times New Roman"/>
            <w:sz w:val="24"/>
            <w:szCs w:val="24"/>
          </w:rPr>
          <w:t xml:space="preserve"> a given best practice</w:t>
        </w:r>
      </w:ins>
      <w:r w:rsidRPr="002968EE">
        <w:rPr>
          <w:rFonts w:ascii="Times New Roman" w:eastAsia="Times New Roman" w:hAnsi="Times New Roman" w:cs="Times New Roman"/>
          <w:sz w:val="24"/>
          <w:szCs w:val="24"/>
        </w:rPr>
        <w:t xml:space="preserve"> did </w:t>
      </w:r>
      <w:r w:rsidRPr="002968EE">
        <w:rPr>
          <w:rFonts w:ascii="Times New Roman" w:eastAsia="Times New Roman" w:hAnsi="Times New Roman" w:cs="Times New Roman"/>
          <w:sz w:val="24"/>
          <w:szCs w:val="24"/>
        </w:rPr>
        <w:lastRenderedPageBreak/>
        <w:t>not exceed 50% for any practice except “</w:t>
      </w:r>
      <w:del w:id="202" w:author="Abby Lewis" w:date="2021-07-05T10:28:00Z">
        <w:r w:rsidRPr="002968EE" w:rsidDel="006215B4">
          <w:rPr>
            <w:rFonts w:ascii="Times New Roman" w:eastAsia="Times New Roman" w:hAnsi="Times New Roman" w:cs="Times New Roman"/>
            <w:sz w:val="24"/>
            <w:szCs w:val="24"/>
          </w:rPr>
          <w:delText>Assess and r</w:delText>
        </w:r>
      </w:del>
      <w:ins w:id="203"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ins w:id="204" w:author="Abby Lewis" w:date="2021-07-05T10:28:00Z">
        <w:r w:rsidR="006215B4">
          <w:rPr>
            <w:rFonts w:ascii="Times New Roman" w:eastAsia="Times New Roman" w:hAnsi="Times New Roman" w:cs="Times New Roman"/>
            <w:sz w:val="24"/>
            <w:szCs w:val="24"/>
          </w:rPr>
          <w:t>accuracy</w:t>
        </w:r>
      </w:ins>
      <w:del w:id="205" w:author="Abby Lewis" w:date="2021-07-05T10:28:00Z">
        <w:r w:rsidRPr="002968EE" w:rsidDel="006215B4">
          <w:rPr>
            <w:rFonts w:ascii="Times New Roman" w:eastAsia="Times New Roman" w:hAnsi="Times New Roman" w:cs="Times New Roman"/>
            <w:sz w:val="24"/>
            <w:szCs w:val="24"/>
          </w:rPr>
          <w:delText>skill</w:delText>
        </w:r>
      </w:del>
      <w:r w:rsidRPr="002968EE">
        <w:rPr>
          <w:rFonts w:ascii="Times New Roman" w:eastAsia="Times New Roman" w:hAnsi="Times New Roman" w:cs="Times New Roman"/>
          <w:sz w:val="24"/>
          <w:szCs w:val="24"/>
        </w:rPr>
        <w:t xml:space="preserve">” (Fig. 6). All but one </w:t>
      </w:r>
      <w:ins w:id="206" w:author="Abby Lewis" w:date="2021-06-06T17:19:00Z">
        <w:r w:rsidRPr="002968EE">
          <w:rPr>
            <w:rFonts w:ascii="Times New Roman" w:eastAsia="Times New Roman" w:hAnsi="Times New Roman" w:cs="Times New Roman"/>
            <w:sz w:val="24"/>
            <w:szCs w:val="24"/>
          </w:rPr>
          <w:t xml:space="preserve">(“Use null model comparisons”) </w:t>
        </w:r>
      </w:ins>
      <w:r w:rsidRPr="002968EE">
        <w:rPr>
          <w:rFonts w:ascii="Times New Roman" w:eastAsia="Times New Roman" w:hAnsi="Times New Roman" w:cs="Times New Roman"/>
          <w:sz w:val="24"/>
          <w:szCs w:val="24"/>
        </w:rPr>
        <w:t xml:space="preserve">of our proposed best practices have been increasingly adopted over time. However, the increase in adoption with time was only statistically significant (p &lt; 0.05) for three practices: “Automate forecasting workflows,” “Archive forecasts,” and “Make data available” (Fig. 6; Table 1). </w:t>
      </w:r>
    </w:p>
    <w:p w14:paraId="45BE0F82" w14:textId="04D1AD26" w:rsidR="002E34FA" w:rsidRPr="002968EE" w:rsidRDefault="006727F5" w:rsidP="003E0283">
      <w:pPr>
        <w:spacing w:line="480" w:lineRule="auto"/>
        <w:ind w:firstLine="720"/>
        <w:rPr>
          <w:rFonts w:ascii="Times New Roman" w:eastAsia="Times New Roman" w:hAnsi="Times New Roman" w:cs="Times New Roman"/>
          <w:sz w:val="24"/>
          <w:szCs w:val="24"/>
        </w:rPr>
      </w:pPr>
      <w:del w:id="207" w:author="Abby Lewis" w:date="2021-06-14T15:07:00Z">
        <w:r w:rsidRPr="002968EE">
          <w:rPr>
            <w:rFonts w:ascii="Times New Roman" w:eastAsia="Times New Roman" w:hAnsi="Times New Roman" w:cs="Times New Roman"/>
            <w:sz w:val="24"/>
            <w:szCs w:val="24"/>
          </w:rPr>
          <w:delText xml:space="preserve">Both of the </w:delText>
        </w:r>
        <w:r w:rsidRPr="002968EE">
          <w:rPr>
            <w:rFonts w:ascii="Times New Roman" w:eastAsia="Times New Roman" w:hAnsi="Times New Roman" w:cs="Times New Roman"/>
            <w:i/>
            <w:sz w:val="24"/>
            <w:szCs w:val="24"/>
          </w:rPr>
          <w:delText>Forecast Requirement</w:delText>
        </w:r>
        <w:r w:rsidRPr="002968EE">
          <w:rPr>
            <w:rFonts w:ascii="Times New Roman" w:eastAsia="Times New Roman" w:hAnsi="Times New Roman" w:cs="Times New Roman"/>
            <w:sz w:val="24"/>
            <w:szCs w:val="24"/>
          </w:rPr>
          <w:delText xml:space="preserve"> best practices (“Include uncertainty” and “Assess and report forecast skill”) show a positive trend in adoption, though neither had a statistically significant relationship with publication year (Fig. 6; Table 1). Overall</w:delText>
        </w:r>
      </w:del>
      <w:ins w:id="208" w:author="Abby Lewis" w:date="2021-06-14T15:07:00Z">
        <w:r w:rsidRPr="002968EE">
          <w:rPr>
            <w:rFonts w:ascii="Times New Roman" w:eastAsia="Times New Roman" w:hAnsi="Times New Roman" w:cs="Times New Roman"/>
            <w:sz w:val="24"/>
            <w:szCs w:val="24"/>
          </w:rPr>
          <w:t xml:space="preserve">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w:t>
        </w:r>
      </w:ins>
      <w:r w:rsidRPr="002968EE">
        <w:rPr>
          <w:rFonts w:ascii="Times New Roman" w:eastAsia="Times New Roman" w:hAnsi="Times New Roman" w:cs="Times New Roman"/>
          <w:sz w:val="24"/>
          <w:szCs w:val="24"/>
        </w:rPr>
        <w:t>, “Include uncertainty” was demonstrated in 45% of papers and “</w:t>
      </w:r>
      <w:del w:id="209" w:author="Abby Lewis" w:date="2021-07-05T10:28:00Z">
        <w:r w:rsidRPr="002968EE" w:rsidDel="006215B4">
          <w:rPr>
            <w:rFonts w:ascii="Times New Roman" w:eastAsia="Times New Roman" w:hAnsi="Times New Roman" w:cs="Times New Roman"/>
            <w:sz w:val="24"/>
            <w:szCs w:val="24"/>
          </w:rPr>
          <w:delText>Assess and r</w:delText>
        </w:r>
      </w:del>
      <w:ins w:id="210"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ins w:id="211" w:author="Abby Lewis" w:date="2021-07-05T10:29:00Z">
        <w:r w:rsidR="006215B4">
          <w:rPr>
            <w:rFonts w:ascii="Times New Roman" w:eastAsia="Times New Roman" w:hAnsi="Times New Roman" w:cs="Times New Roman"/>
            <w:sz w:val="24"/>
            <w:szCs w:val="24"/>
          </w:rPr>
          <w:t>accuracy</w:t>
        </w:r>
      </w:ins>
      <w:del w:id="212" w:author="Abby Lewis" w:date="2021-07-05T10:29:00Z">
        <w:r w:rsidRPr="002968EE" w:rsidDel="006215B4">
          <w:rPr>
            <w:rFonts w:ascii="Times New Roman" w:eastAsia="Times New Roman" w:hAnsi="Times New Roman" w:cs="Times New Roman"/>
            <w:sz w:val="24"/>
            <w:szCs w:val="24"/>
          </w:rPr>
          <w:delText>skill</w:delText>
        </w:r>
      </w:del>
      <w:r w:rsidRPr="002968EE">
        <w:rPr>
          <w:rFonts w:ascii="Times New Roman" w:eastAsia="Times New Roman" w:hAnsi="Times New Roman" w:cs="Times New Roman"/>
          <w:sz w:val="24"/>
          <w:szCs w:val="24"/>
        </w:rPr>
        <w:t xml:space="preserve">” was demonstrated in 75% of papers. </w:t>
      </w:r>
      <w:ins w:id="213" w:author="Abby Lewis" w:date="2021-06-14T15:07:00Z">
        <w:r w:rsidRPr="002968EE">
          <w:rPr>
            <w:rFonts w:ascii="Times New Roman" w:eastAsia="Times New Roman" w:hAnsi="Times New Roman" w:cs="Times New Roman"/>
            <w:sz w:val="24"/>
            <w:szCs w:val="24"/>
          </w:rPr>
          <w:t xml:space="preserve">Both 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 </w:t>
        </w:r>
        <w:del w:id="214" w:author="Abby Lewis" w:date="2021-06-14T15:07:00Z">
          <w:r w:rsidRPr="002968EE">
            <w:rPr>
              <w:rFonts w:ascii="Times New Roman" w:eastAsia="Times New Roman" w:hAnsi="Times New Roman" w:cs="Times New Roman"/>
              <w:sz w:val="24"/>
              <w:szCs w:val="24"/>
            </w:rPr>
            <w:delText xml:space="preserve">(“Include uncertainty” and “Assess and report forecast skill”) </w:delText>
          </w:r>
        </w:del>
        <w:r w:rsidRPr="002968EE">
          <w:rPr>
            <w:rFonts w:ascii="Times New Roman" w:eastAsia="Times New Roman" w:hAnsi="Times New Roman" w:cs="Times New Roman"/>
            <w:sz w:val="24"/>
            <w:szCs w:val="24"/>
          </w:rPr>
          <w:t xml:space="preserve">show a positive trend in adoption, though neither had a statistically significant relationship with publication year (Fig. 6; Table 1). </w:t>
        </w:r>
      </w:ins>
      <w:r w:rsidRPr="002968EE">
        <w:rPr>
          <w:rFonts w:ascii="Times New Roman" w:eastAsia="Times New Roman" w:hAnsi="Times New Roman" w:cs="Times New Roman"/>
          <w:sz w:val="24"/>
          <w:szCs w:val="24"/>
        </w:rPr>
        <w:t>When uncertainty was included in forecasts</w:t>
      </w:r>
      <w:ins w:id="215" w:author="Abby Lewis" w:date="2021-06-14T13:24:00Z">
        <w:r w:rsidRPr="002968EE">
          <w:rPr>
            <w:rFonts w:ascii="Times New Roman" w:eastAsia="Times New Roman" w:hAnsi="Times New Roman" w:cs="Times New Roman"/>
            <w:sz w:val="24"/>
            <w:szCs w:val="24"/>
          </w:rPr>
          <w:t xml:space="preserve"> (n = 80)</w:t>
        </w:r>
      </w:ins>
      <w:r w:rsidRPr="002968EE">
        <w:rPr>
          <w:rFonts w:ascii="Times New Roman" w:eastAsia="Times New Roman" w:hAnsi="Times New Roman" w:cs="Times New Roman"/>
          <w:sz w:val="24"/>
          <w:szCs w:val="24"/>
        </w:rPr>
        <w:t xml:space="preserve">, the most commonly included uncertainty sources were observation uncertainty (48%), process uncertainty (40%), and parameter uncertainty (35%). Driver uncertainty was included in 23% of papers that report uncertainty, and initial condition uncertainty was included in 18%. Of the </w:t>
      </w:r>
      <w:ins w:id="216" w:author="Cayelan C. Carey" w:date="2021-07-06T16:06:00Z">
        <w:r w:rsidR="006973CE">
          <w:rPr>
            <w:rFonts w:ascii="Times New Roman" w:eastAsia="Times New Roman" w:hAnsi="Times New Roman" w:cs="Times New Roman"/>
            <w:sz w:val="24"/>
            <w:szCs w:val="24"/>
          </w:rPr>
          <w:t xml:space="preserve">80 </w:t>
        </w:r>
      </w:ins>
      <w:r w:rsidRPr="002968EE">
        <w:rPr>
          <w:rFonts w:ascii="Times New Roman" w:eastAsia="Times New Roman" w:hAnsi="Times New Roman" w:cs="Times New Roman"/>
          <w:sz w:val="24"/>
          <w:szCs w:val="24"/>
        </w:rPr>
        <w:t>papers that reported uncertainty</w:t>
      </w:r>
      <w:del w:id="217" w:author="Abby Lewis" w:date="2021-06-14T13:25:00Z">
        <w:r w:rsidRPr="002968EE">
          <w:rPr>
            <w:rFonts w:ascii="Times New Roman" w:eastAsia="Times New Roman" w:hAnsi="Times New Roman" w:cs="Times New Roman"/>
            <w:sz w:val="24"/>
            <w:szCs w:val="24"/>
          </w:rPr>
          <w:delText xml:space="preserve"> (n = 80)</w:delText>
        </w:r>
      </w:del>
      <w:r w:rsidRPr="002968EE">
        <w:rPr>
          <w:rFonts w:ascii="Times New Roman" w:eastAsia="Times New Roman" w:hAnsi="Times New Roman" w:cs="Times New Roman"/>
          <w:sz w:val="24"/>
          <w:szCs w:val="24"/>
        </w:rPr>
        <w:t xml:space="preserve">, 55% did not specify a data-driven origin of this uncertainty (e.g., ensemble model parameters, forecasted meteorological driver data) in the text. </w:t>
      </w:r>
      <w:ins w:id="218" w:author="Abby Lewis" w:date="2021-07-02T11:07:00Z">
        <w:r w:rsidR="003E0283">
          <w:rPr>
            <w:rFonts w:ascii="Times New Roman" w:eastAsia="Times New Roman" w:hAnsi="Times New Roman" w:cs="Times New Roman"/>
            <w:sz w:val="24"/>
            <w:szCs w:val="24"/>
          </w:rPr>
          <w:t>Only three papers partitioned uncertainty</w:t>
        </w:r>
      </w:ins>
      <w:ins w:id="219" w:author="Abby Lewis" w:date="2021-07-02T11:08:00Z">
        <w:r w:rsidR="003E0283">
          <w:rPr>
            <w:rFonts w:ascii="Times New Roman" w:eastAsia="Times New Roman" w:hAnsi="Times New Roman" w:cs="Times New Roman"/>
            <w:sz w:val="24"/>
            <w:szCs w:val="24"/>
          </w:rPr>
          <w:t xml:space="preserve"> sources </w:t>
        </w:r>
        <w:r w:rsidR="003E0283" w:rsidRPr="002968EE">
          <w:rPr>
            <w:rFonts w:ascii="Times New Roman" w:eastAsia="Times New Roman" w:hAnsi="Times New Roman" w:cs="Times New Roman"/>
            <w:sz w:val="24"/>
            <w:szCs w:val="24"/>
          </w:rPr>
          <w:t>(</w:t>
        </w:r>
        <w:proofErr w:type="spellStart"/>
        <w:r w:rsidR="003E0283" w:rsidRPr="002968EE">
          <w:rPr>
            <w:rFonts w:ascii="Times New Roman" w:eastAsia="Times New Roman" w:hAnsi="Times New Roman" w:cs="Times New Roman"/>
            <w:sz w:val="24"/>
            <w:szCs w:val="24"/>
          </w:rPr>
          <w:t>Caughlin</w:t>
        </w:r>
        <w:proofErr w:type="spellEnd"/>
        <w:r w:rsidR="003E0283" w:rsidRPr="002968EE">
          <w:rPr>
            <w:rFonts w:ascii="Times New Roman" w:eastAsia="Times New Roman" w:hAnsi="Times New Roman" w:cs="Times New Roman"/>
            <w:sz w:val="24"/>
            <w:szCs w:val="24"/>
          </w:rPr>
          <w:t xml:space="preserve"> et al. 2019, </w:t>
        </w:r>
        <w:proofErr w:type="spellStart"/>
        <w:r w:rsidR="003E0283" w:rsidRPr="002968EE">
          <w:rPr>
            <w:rFonts w:ascii="Times New Roman" w:eastAsia="Times New Roman" w:hAnsi="Times New Roman" w:cs="Times New Roman"/>
            <w:sz w:val="24"/>
            <w:szCs w:val="24"/>
          </w:rPr>
          <w:t>Geremia</w:t>
        </w:r>
        <w:proofErr w:type="spellEnd"/>
        <w:r w:rsidR="003E0283" w:rsidRPr="002968EE">
          <w:rPr>
            <w:rFonts w:ascii="Times New Roman" w:eastAsia="Times New Roman" w:hAnsi="Times New Roman" w:cs="Times New Roman"/>
            <w:sz w:val="24"/>
            <w:szCs w:val="24"/>
          </w:rPr>
          <w:t xml:space="preserve"> et al. 2014, </w:t>
        </w:r>
        <w:proofErr w:type="spellStart"/>
        <w:r w:rsidR="003E0283" w:rsidRPr="002968EE">
          <w:rPr>
            <w:rFonts w:ascii="Times New Roman" w:eastAsia="Times New Roman" w:hAnsi="Times New Roman" w:cs="Times New Roman"/>
            <w:sz w:val="24"/>
            <w:szCs w:val="24"/>
          </w:rPr>
          <w:t>Dietze</w:t>
        </w:r>
        <w:proofErr w:type="spellEnd"/>
        <w:r w:rsidR="003E0283" w:rsidRPr="002968EE">
          <w:rPr>
            <w:rFonts w:ascii="Times New Roman" w:eastAsia="Times New Roman" w:hAnsi="Times New Roman" w:cs="Times New Roman"/>
            <w:sz w:val="24"/>
            <w:szCs w:val="24"/>
          </w:rPr>
          <w:t xml:space="preserve"> 2017</w:t>
        </w:r>
      </w:ins>
      <w:ins w:id="220" w:author="Abby Lewis" w:date="2021-07-10T09:48:00Z">
        <w:r w:rsidR="002C403E">
          <w:rPr>
            <w:rFonts w:ascii="Times New Roman" w:eastAsia="Times New Roman" w:hAnsi="Times New Roman" w:cs="Times New Roman"/>
            <w:sz w:val="24"/>
            <w:szCs w:val="24"/>
          </w:rPr>
          <w:t>b</w:t>
        </w:r>
      </w:ins>
      <w:ins w:id="221" w:author="Abby Lewis" w:date="2021-07-02T11:08:00Z">
        <w:r w:rsidR="003E0283" w:rsidRPr="002968EE">
          <w:rPr>
            <w:rFonts w:ascii="Times New Roman" w:eastAsia="Times New Roman" w:hAnsi="Times New Roman" w:cs="Times New Roman"/>
            <w:sz w:val="24"/>
            <w:szCs w:val="24"/>
          </w:rPr>
          <w:t>)</w:t>
        </w:r>
      </w:ins>
      <w:ins w:id="222" w:author="Abby Lewis" w:date="2021-07-02T11:07:00Z">
        <w:r w:rsidR="003E0283">
          <w:rPr>
            <w:rFonts w:ascii="Times New Roman" w:eastAsia="Times New Roman" w:hAnsi="Times New Roman" w:cs="Times New Roman"/>
            <w:sz w:val="24"/>
            <w:szCs w:val="24"/>
          </w:rPr>
          <w:t xml:space="preserve">, and all of these papers were </w:t>
        </w:r>
        <w:r w:rsidR="003E0283" w:rsidRPr="002968EE">
          <w:rPr>
            <w:rFonts w:ascii="Times New Roman" w:eastAsia="Times New Roman" w:hAnsi="Times New Roman" w:cs="Times New Roman"/>
            <w:sz w:val="24"/>
            <w:szCs w:val="24"/>
          </w:rPr>
          <w:t xml:space="preserve">published in or after 2014. </w:t>
        </w:r>
      </w:ins>
      <w:ins w:id="223" w:author="Abby Lewis" w:date="2021-07-02T11:08:00Z">
        <w:r w:rsidR="003E0283" w:rsidRPr="002968EE">
          <w:rPr>
            <w:rFonts w:ascii="Times New Roman" w:eastAsia="Times New Roman" w:hAnsi="Times New Roman" w:cs="Times New Roman"/>
            <w:sz w:val="24"/>
            <w:szCs w:val="24"/>
          </w:rPr>
          <w:t xml:space="preserve">All </w:t>
        </w:r>
      </w:ins>
      <w:ins w:id="224" w:author="Abby Lewis" w:date="2021-07-02T11:25:00Z">
        <w:r w:rsidR="006D481A">
          <w:rPr>
            <w:rFonts w:ascii="Times New Roman" w:eastAsia="Times New Roman" w:hAnsi="Times New Roman" w:cs="Times New Roman"/>
            <w:sz w:val="24"/>
            <w:szCs w:val="24"/>
          </w:rPr>
          <w:t>three papers</w:t>
        </w:r>
      </w:ins>
      <w:ins w:id="225" w:author="Abby Lewis" w:date="2021-07-02T11:08:00Z">
        <w:r w:rsidR="003E0283" w:rsidRPr="002968EE">
          <w:rPr>
            <w:rFonts w:ascii="Times New Roman" w:eastAsia="Times New Roman" w:hAnsi="Times New Roman" w:cs="Times New Roman"/>
            <w:sz w:val="24"/>
            <w:szCs w:val="24"/>
          </w:rPr>
          <w:t xml:space="preserve"> quantified the influence of process, initial condition, and parameter uncertainty, and one partitioned driver uncertainty. Process uncertainty dominated total uncertainty for two papers</w:t>
        </w:r>
      </w:ins>
      <w:ins w:id="226" w:author="Cayelan C. Carey" w:date="2021-07-06T16:07:00Z">
        <w:r w:rsidR="006973CE">
          <w:rPr>
            <w:rFonts w:ascii="Times New Roman" w:eastAsia="Times New Roman" w:hAnsi="Times New Roman" w:cs="Times New Roman"/>
            <w:sz w:val="24"/>
            <w:szCs w:val="24"/>
          </w:rPr>
          <w:t xml:space="preserve"> (</w:t>
        </w:r>
      </w:ins>
      <w:proofErr w:type="spellStart"/>
      <w:ins w:id="227" w:author="Abby Lewis" w:date="2021-07-10T09:48:00Z">
        <w:r w:rsidR="002C403E" w:rsidRPr="002968EE">
          <w:rPr>
            <w:rFonts w:ascii="Times New Roman" w:eastAsia="Times New Roman" w:hAnsi="Times New Roman" w:cs="Times New Roman"/>
            <w:sz w:val="24"/>
            <w:szCs w:val="24"/>
          </w:rPr>
          <w:t>Geremia</w:t>
        </w:r>
        <w:proofErr w:type="spellEnd"/>
        <w:r w:rsidR="002C403E" w:rsidRPr="002968EE">
          <w:rPr>
            <w:rFonts w:ascii="Times New Roman" w:eastAsia="Times New Roman" w:hAnsi="Times New Roman" w:cs="Times New Roman"/>
            <w:sz w:val="24"/>
            <w:szCs w:val="24"/>
          </w:rPr>
          <w:t xml:space="preserve"> et al. 2014, </w:t>
        </w:r>
        <w:proofErr w:type="spellStart"/>
        <w:r w:rsidR="002C403E" w:rsidRPr="002968EE">
          <w:rPr>
            <w:rFonts w:ascii="Times New Roman" w:eastAsia="Times New Roman" w:hAnsi="Times New Roman" w:cs="Times New Roman"/>
            <w:sz w:val="24"/>
            <w:szCs w:val="24"/>
          </w:rPr>
          <w:t>Dietze</w:t>
        </w:r>
        <w:proofErr w:type="spellEnd"/>
        <w:r w:rsidR="002C403E" w:rsidRPr="002968EE">
          <w:rPr>
            <w:rFonts w:ascii="Times New Roman" w:eastAsia="Times New Roman" w:hAnsi="Times New Roman" w:cs="Times New Roman"/>
            <w:sz w:val="24"/>
            <w:szCs w:val="24"/>
          </w:rPr>
          <w:t xml:space="preserve"> 2017</w:t>
        </w:r>
        <w:r w:rsidR="002C403E">
          <w:rPr>
            <w:rFonts w:ascii="Times New Roman" w:eastAsia="Times New Roman" w:hAnsi="Times New Roman" w:cs="Times New Roman"/>
            <w:sz w:val="24"/>
            <w:szCs w:val="24"/>
          </w:rPr>
          <w:t>b</w:t>
        </w:r>
      </w:ins>
      <w:ins w:id="228" w:author="Cayelan C. Carey" w:date="2021-07-06T16:07:00Z">
        <w:r w:rsidR="006973CE">
          <w:rPr>
            <w:rFonts w:ascii="Times New Roman" w:eastAsia="Times New Roman" w:hAnsi="Times New Roman" w:cs="Times New Roman"/>
            <w:sz w:val="24"/>
            <w:szCs w:val="24"/>
          </w:rPr>
          <w:t>)</w:t>
        </w:r>
      </w:ins>
      <w:ins w:id="229" w:author="Abby Lewis" w:date="2021-07-02T11:08:00Z">
        <w:r w:rsidR="003E0283" w:rsidRPr="002968EE">
          <w:rPr>
            <w:rFonts w:ascii="Times New Roman" w:eastAsia="Times New Roman" w:hAnsi="Times New Roman" w:cs="Times New Roman"/>
            <w:sz w:val="24"/>
            <w:szCs w:val="24"/>
          </w:rPr>
          <w:t>, while initial condition uncertainty dominated in the third paper</w:t>
        </w:r>
      </w:ins>
      <w:ins w:id="230" w:author="Cayelan C. Carey" w:date="2021-07-06T16:07:00Z">
        <w:r w:rsidR="006973CE">
          <w:rPr>
            <w:rFonts w:ascii="Times New Roman" w:eastAsia="Times New Roman" w:hAnsi="Times New Roman" w:cs="Times New Roman"/>
            <w:sz w:val="24"/>
            <w:szCs w:val="24"/>
          </w:rPr>
          <w:t xml:space="preserve"> (</w:t>
        </w:r>
      </w:ins>
      <w:proofErr w:type="spellStart"/>
      <w:ins w:id="231" w:author="Abby Lewis" w:date="2021-07-10T09:47:00Z">
        <w:r w:rsidR="002C403E">
          <w:rPr>
            <w:rFonts w:ascii="Times New Roman" w:eastAsia="Times New Roman" w:hAnsi="Times New Roman" w:cs="Times New Roman"/>
            <w:sz w:val="24"/>
            <w:szCs w:val="24"/>
          </w:rPr>
          <w:t>Caughl</w:t>
        </w:r>
      </w:ins>
      <w:ins w:id="232" w:author="Abby Lewis" w:date="2021-07-10T09:48:00Z">
        <w:r w:rsidR="002C403E">
          <w:rPr>
            <w:rFonts w:ascii="Times New Roman" w:eastAsia="Times New Roman" w:hAnsi="Times New Roman" w:cs="Times New Roman"/>
            <w:sz w:val="24"/>
            <w:szCs w:val="24"/>
          </w:rPr>
          <w:t>in</w:t>
        </w:r>
        <w:proofErr w:type="spellEnd"/>
        <w:r w:rsidR="002C403E">
          <w:rPr>
            <w:rFonts w:ascii="Times New Roman" w:eastAsia="Times New Roman" w:hAnsi="Times New Roman" w:cs="Times New Roman"/>
            <w:sz w:val="24"/>
            <w:szCs w:val="24"/>
          </w:rPr>
          <w:t xml:space="preserve"> et al. 2019</w:t>
        </w:r>
      </w:ins>
      <w:ins w:id="233" w:author="Cayelan C. Carey" w:date="2021-07-06T16:07:00Z">
        <w:r w:rsidR="006973CE">
          <w:rPr>
            <w:rFonts w:ascii="Times New Roman" w:eastAsia="Times New Roman" w:hAnsi="Times New Roman" w:cs="Times New Roman"/>
            <w:sz w:val="24"/>
            <w:szCs w:val="24"/>
          </w:rPr>
          <w:t>)</w:t>
        </w:r>
      </w:ins>
      <w:ins w:id="234" w:author="Abby Lewis" w:date="2021-07-02T11:08:00Z">
        <w:r w:rsidR="003E0283"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Over 70% of forecasts that did not report forecast evaluation in the text </w:t>
      </w:r>
      <w:ins w:id="235" w:author="Abby Lewis" w:date="2021-06-14T13:25:00Z">
        <w:r w:rsidRPr="002968EE">
          <w:rPr>
            <w:rFonts w:ascii="Times New Roman" w:eastAsia="Times New Roman" w:hAnsi="Times New Roman" w:cs="Times New Roman"/>
            <w:sz w:val="24"/>
            <w:szCs w:val="24"/>
          </w:rPr>
          <w:t xml:space="preserve">(n = 44) </w:t>
        </w:r>
      </w:ins>
      <w:r w:rsidRPr="002968EE">
        <w:rPr>
          <w:rFonts w:ascii="Times New Roman" w:eastAsia="Times New Roman" w:hAnsi="Times New Roman" w:cs="Times New Roman"/>
          <w:sz w:val="24"/>
          <w:szCs w:val="24"/>
        </w:rPr>
        <w:t xml:space="preserve">predicted at forecast horizons of at least one year; in comparison, 47% predicted at forecast horizons of at least one year in the dataset as a </w:t>
      </w:r>
      <w:r w:rsidRPr="002968EE">
        <w:rPr>
          <w:rFonts w:ascii="Times New Roman" w:eastAsia="Times New Roman" w:hAnsi="Times New Roman" w:cs="Times New Roman"/>
          <w:sz w:val="24"/>
          <w:szCs w:val="24"/>
        </w:rPr>
        <w:lastRenderedPageBreak/>
        <w:t>whole. As noted in the Methods, the most commonly reported metric of forecast performance was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w:t>
      </w:r>
    </w:p>
    <w:p w14:paraId="2765CB70" w14:textId="77777777" w:rsidR="002E34FA" w:rsidRPr="002968EE" w:rsidRDefault="006727F5">
      <w:pPr>
        <w:spacing w:line="480" w:lineRule="auto"/>
        <w:ind w:firstLine="720"/>
        <w:rPr>
          <w:rFonts w:ascii="Times New Roman" w:eastAsia="Times New Roman" w:hAnsi="Times New Roman" w:cs="Times New Roman"/>
          <w:sz w:val="24"/>
          <w:szCs w:val="24"/>
        </w:rPr>
      </w:pPr>
      <w:ins w:id="236" w:author="Abby Lewis" w:date="2021-06-14T15:14:00Z">
        <w:r w:rsidRPr="002968EE">
          <w:rPr>
            <w:rFonts w:ascii="Times New Roman" w:eastAsia="Times New Roman" w:hAnsi="Times New Roman" w:cs="Times New Roman"/>
            <w:sz w:val="24"/>
            <w:szCs w:val="24"/>
          </w:rPr>
          <w:t>Overall, 20% of papers identified a</w:t>
        </w:r>
      </w:ins>
      <w:ins w:id="237" w:author="Cayelan C. Carey" w:date="2021-07-06T16:08:00Z">
        <w:r w:rsidR="006973CE">
          <w:rPr>
            <w:rFonts w:ascii="Times New Roman" w:eastAsia="Times New Roman" w:hAnsi="Times New Roman" w:cs="Times New Roman"/>
            <w:sz w:val="24"/>
            <w:szCs w:val="24"/>
          </w:rPr>
          <w:t xml:space="preserve"> specific</w:t>
        </w:r>
      </w:ins>
      <w:ins w:id="238" w:author="Abby Lewis" w:date="2021-06-14T15:14:00Z">
        <w:del w:id="239" w:author="Cayelan C. Carey" w:date="2021-07-06T16:08:00Z">
          <w:r w:rsidRPr="002968EE" w:rsidDel="006973CE">
            <w:rPr>
              <w:rFonts w:ascii="Times New Roman" w:eastAsia="Times New Roman" w:hAnsi="Times New Roman" w:cs="Times New Roman"/>
              <w:sz w:val="24"/>
              <w:szCs w:val="24"/>
            </w:rPr>
            <w:delText>n</w:delText>
          </w:r>
        </w:del>
        <w:r w:rsidRPr="002968EE">
          <w:rPr>
            <w:rFonts w:ascii="Times New Roman" w:eastAsia="Times New Roman" w:hAnsi="Times New Roman" w:cs="Times New Roman"/>
            <w:sz w:val="24"/>
            <w:szCs w:val="24"/>
          </w:rPr>
          <w:t xml:space="preserve"> end user, 39% of papers made iterative forecasts, and 11% of papers included automated forecasting workflows. </w:t>
        </w:r>
      </w:ins>
      <w:del w:id="240" w:author="Abby Lewis" w:date="2021-06-14T15:14:00Z">
        <w:r w:rsidRPr="002968EE">
          <w:rPr>
            <w:rFonts w:ascii="Times New Roman" w:eastAsia="Times New Roman" w:hAnsi="Times New Roman" w:cs="Times New Roman"/>
            <w:sz w:val="24"/>
            <w:szCs w:val="24"/>
          </w:rPr>
          <w:delText xml:space="preserve">Within the </w:delText>
        </w:r>
        <w:r w:rsidRPr="002968EE">
          <w:rPr>
            <w:rFonts w:ascii="Times New Roman" w:eastAsia="Times New Roman" w:hAnsi="Times New Roman" w:cs="Times New Roman"/>
            <w:i/>
            <w:sz w:val="24"/>
            <w:szCs w:val="24"/>
          </w:rPr>
          <w:delText>Decision Support</w:delText>
        </w:r>
        <w:r w:rsidRPr="002968EE">
          <w:rPr>
            <w:rFonts w:ascii="Times New Roman" w:eastAsia="Times New Roman" w:hAnsi="Times New Roman" w:cs="Times New Roman"/>
            <w:sz w:val="24"/>
            <w:szCs w:val="24"/>
          </w:rPr>
          <w:delText xml:space="preserve"> tier, a</w:delText>
        </w:r>
      </w:del>
      <w:ins w:id="241" w:author="Abby Lewis" w:date="2021-06-14T15:14:00Z">
        <w:r w:rsidRPr="002968EE">
          <w:rPr>
            <w:rFonts w:ascii="Times New Roman" w:eastAsia="Times New Roman" w:hAnsi="Times New Roman" w:cs="Times New Roman"/>
            <w:sz w:val="24"/>
            <w:szCs w:val="24"/>
          </w:rPr>
          <w:t>A</w:t>
        </w:r>
      </w:ins>
      <w:r w:rsidRPr="002968EE">
        <w:rPr>
          <w:rFonts w:ascii="Times New Roman" w:eastAsia="Times New Roman" w:hAnsi="Times New Roman" w:cs="Times New Roman"/>
          <w:sz w:val="24"/>
          <w:szCs w:val="24"/>
        </w:rPr>
        <w:t xml:space="preserve">ll three </w:t>
      </w:r>
      <w:ins w:id="242" w:author="Abby Lewis" w:date="2021-06-14T15:14:00Z">
        <w:r w:rsidRPr="002968EE">
          <w:rPr>
            <w:rFonts w:ascii="Times New Roman" w:eastAsia="Times New Roman" w:hAnsi="Times New Roman" w:cs="Times New Roman"/>
            <w:sz w:val="24"/>
            <w:szCs w:val="24"/>
          </w:rPr>
          <w:t xml:space="preserve">of these </w:t>
        </w:r>
      </w:ins>
      <w:r w:rsidRPr="002968EE">
        <w:rPr>
          <w:rFonts w:ascii="Times New Roman" w:eastAsia="Times New Roman" w:hAnsi="Times New Roman" w:cs="Times New Roman"/>
          <w:sz w:val="24"/>
          <w:szCs w:val="24"/>
        </w:rPr>
        <w:t>proposed best practices ("Identify an end user", "Make iterative forecasts", "Automate forecasting workflows")</w:t>
      </w:r>
      <w:ins w:id="243" w:author="Abby Lewis" w:date="2021-06-14T15:14:00Z">
        <w:r w:rsidRPr="002968EE">
          <w:rPr>
            <w:rFonts w:ascii="Times New Roman" w:eastAsia="Times New Roman" w:hAnsi="Times New Roman" w:cs="Times New Roman"/>
            <w:sz w:val="24"/>
            <w:szCs w:val="24"/>
          </w:rPr>
          <w:t xml:space="preserve"> in the </w:t>
        </w:r>
        <w:r w:rsidRPr="002968EE">
          <w:rPr>
            <w:rFonts w:ascii="Times New Roman" w:eastAsia="Times New Roman" w:hAnsi="Times New Roman" w:cs="Times New Roman"/>
            <w:i/>
            <w:sz w:val="24"/>
            <w:szCs w:val="24"/>
          </w:rPr>
          <w:t>Decision Support</w:t>
        </w:r>
        <w:r w:rsidRPr="002968EE">
          <w:rPr>
            <w:rFonts w:ascii="Times New Roman" w:eastAsia="Times New Roman" w:hAnsi="Times New Roman" w:cs="Times New Roman"/>
            <w:sz w:val="24"/>
            <w:szCs w:val="24"/>
          </w:rPr>
          <w:t xml:space="preserve"> tier</w:t>
        </w:r>
      </w:ins>
      <w:r w:rsidRPr="002968EE">
        <w:rPr>
          <w:rFonts w:ascii="Times New Roman" w:eastAsia="Times New Roman" w:hAnsi="Times New Roman" w:cs="Times New Roman"/>
          <w:sz w:val="24"/>
          <w:szCs w:val="24"/>
        </w:rPr>
        <w:t xml:space="preserve"> showed positive relationships with publication year, but only "Automate forecasting workflows" significantly increased over time (Fig. 6, Table 1). </w:t>
      </w:r>
      <w:del w:id="244" w:author="Abby Lewis" w:date="2021-06-14T15:14:00Z">
        <w:r w:rsidRPr="002968EE">
          <w:rPr>
            <w:rFonts w:ascii="Times New Roman" w:eastAsia="Times New Roman" w:hAnsi="Times New Roman" w:cs="Times New Roman"/>
            <w:sz w:val="24"/>
            <w:szCs w:val="24"/>
          </w:rPr>
          <w:delText xml:space="preserve">Overall, 20% of papers identified an end user, 39% of papers made iterative forecasts, and 11% of papers included automated forecasting workflows. </w:delText>
        </w:r>
      </w:del>
      <w:r w:rsidRPr="002968EE">
        <w:rPr>
          <w:rFonts w:ascii="Times New Roman" w:eastAsia="Times New Roman" w:hAnsi="Times New Roman" w:cs="Times New Roman"/>
          <w:sz w:val="24"/>
          <w:szCs w:val="24"/>
        </w:rPr>
        <w:t xml:space="preserve">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w:t>
      </w:r>
      <w:ins w:id="245" w:author="Abby Lewis" w:date="2021-06-14T13:22:00Z">
        <w:r w:rsidRPr="002968EE">
          <w:rPr>
            <w:rFonts w:ascii="Times New Roman" w:eastAsia="Times New Roman" w:hAnsi="Times New Roman" w:cs="Times New Roman"/>
            <w:sz w:val="24"/>
            <w:szCs w:val="24"/>
          </w:rPr>
          <w:t xml:space="preserve">the 69 </w:t>
        </w:r>
      </w:ins>
      <w:r w:rsidRPr="002968EE">
        <w:rPr>
          <w:rFonts w:ascii="Times New Roman" w:eastAsia="Times New Roman" w:hAnsi="Times New Roman" w:cs="Times New Roman"/>
          <w:sz w:val="24"/>
          <w:szCs w:val="24"/>
        </w:rPr>
        <w:t xml:space="preserve">iterative forecasts only updated initial conditions). However, data assimilation methods that updated the parameters of the model (not just initial conditions) have increased significantly over time (Table 1). </w:t>
      </w:r>
    </w:p>
    <w:p w14:paraId="073A6008" w14:textId="61A8F95A" w:rsidR="002E34FA" w:rsidDel="003C00BD" w:rsidRDefault="006727F5" w:rsidP="003E0283">
      <w:pPr>
        <w:spacing w:line="480" w:lineRule="auto"/>
        <w:ind w:firstLine="720"/>
        <w:rPr>
          <w:del w:id="246" w:author="Abby Lewis" w:date="2021-06-20T19:02:00Z"/>
          <w:rFonts w:ascii="Times New Roman" w:eastAsia="Times New Roman" w:hAnsi="Times New Roman" w:cs="Times New Roman"/>
          <w:sz w:val="24"/>
          <w:szCs w:val="24"/>
        </w:rPr>
      </w:pPr>
      <w:del w:id="247" w:author="Abby Lewis" w:date="2021-06-14T15:11:00Z">
        <w:r w:rsidRPr="002968EE">
          <w:rPr>
            <w:rFonts w:ascii="Times New Roman" w:eastAsia="Times New Roman" w:hAnsi="Times New Roman" w:cs="Times New Roman"/>
            <w:sz w:val="24"/>
            <w:szCs w:val="24"/>
          </w:rPr>
          <w:delText xml:space="preserve">Two of the four </w:delText>
        </w:r>
        <w:r w:rsidRPr="002968EE">
          <w:rPr>
            <w:rFonts w:ascii="Times New Roman" w:eastAsia="Times New Roman" w:hAnsi="Times New Roman" w:cs="Times New Roman"/>
            <w:i/>
            <w:sz w:val="24"/>
            <w:szCs w:val="24"/>
          </w:rPr>
          <w:delText xml:space="preserve">Research </w:delText>
        </w:r>
        <w:r w:rsidRPr="002968EE">
          <w:rPr>
            <w:rFonts w:ascii="Times New Roman" w:eastAsia="Times New Roman" w:hAnsi="Times New Roman" w:cs="Times New Roman"/>
            <w:sz w:val="24"/>
            <w:szCs w:val="24"/>
          </w:rPr>
          <w:delText xml:space="preserve">tier practices have increased significantly over time (“Archive forecasts” and “Make data available”; Table 1). “Partition uncertainty” has not significantly increased over time, though the only three papers that partitioned uncertainty were published in or after 2014. “Use null model comparisons” was the only practice that has decreased in adoption over time (Fig. 6). </w:delText>
        </w:r>
      </w:del>
      <w:r w:rsidRPr="002968EE">
        <w:rPr>
          <w:rFonts w:ascii="Times New Roman" w:eastAsia="Times New Roman" w:hAnsi="Times New Roman" w:cs="Times New Roman"/>
          <w:sz w:val="24"/>
          <w:szCs w:val="24"/>
        </w:rPr>
        <w:t xml:space="preserve">Overall, there was a wide range in the percentage of papers that used </w:t>
      </w:r>
      <w:r w:rsidRPr="003C00BD">
        <w:rPr>
          <w:rFonts w:ascii="Times New Roman" w:eastAsia="Times New Roman" w:hAnsi="Times New Roman" w:cs="Times New Roman"/>
          <w:i/>
          <w:sz w:val="24"/>
          <w:szCs w:val="24"/>
          <w:rPrChange w:id="248" w:author="Cayelan C. Carey" w:date="2021-07-06T16:09:00Z">
            <w:rPr>
              <w:rFonts w:ascii="Times New Roman" w:eastAsia="Times New Roman" w:hAnsi="Times New Roman" w:cs="Times New Roman"/>
              <w:sz w:val="24"/>
              <w:szCs w:val="24"/>
            </w:rPr>
          </w:rPrChange>
        </w:rPr>
        <w:t>Research</w:t>
      </w:r>
      <w:r w:rsidRPr="002968EE">
        <w:rPr>
          <w:rFonts w:ascii="Times New Roman" w:eastAsia="Times New Roman" w:hAnsi="Times New Roman" w:cs="Times New Roman"/>
          <w:sz w:val="24"/>
          <w:szCs w:val="24"/>
        </w:rPr>
        <w:t xml:space="preserve"> tier best practices. </w:t>
      </w:r>
      <w:del w:id="249" w:author="Abby Lewis" w:date="2021-06-20T18:36:00Z">
        <w:r w:rsidRPr="002968EE">
          <w:rPr>
            <w:rFonts w:ascii="Times New Roman" w:eastAsia="Times New Roman" w:hAnsi="Times New Roman" w:cs="Times New Roman"/>
            <w:sz w:val="24"/>
            <w:szCs w:val="24"/>
          </w:rPr>
          <w:delText xml:space="preserve">“Archive forecasts” was demonstrated in 8% of papers, </w:delText>
        </w:r>
      </w:del>
      <w:r w:rsidRPr="002968EE">
        <w:rPr>
          <w:rFonts w:ascii="Times New Roman" w:eastAsia="Times New Roman" w:hAnsi="Times New Roman" w:cs="Times New Roman"/>
          <w:sz w:val="24"/>
          <w:szCs w:val="24"/>
        </w:rPr>
        <w:t>“Make data available” was demonstrated in 25% of papers,</w:t>
      </w:r>
      <w:del w:id="250" w:author="Abby Lewis" w:date="2021-06-20T18:34:00Z">
        <w:r w:rsidRPr="002968EE">
          <w:rPr>
            <w:rFonts w:ascii="Times New Roman" w:eastAsia="Times New Roman" w:hAnsi="Times New Roman" w:cs="Times New Roman"/>
            <w:sz w:val="24"/>
            <w:szCs w:val="24"/>
          </w:rPr>
          <w:delText xml:space="preserve"> “Partition uncertainty” was demonstrated in 2% of papers, and</w:delText>
        </w:r>
      </w:del>
      <w:r w:rsidRPr="002968EE">
        <w:rPr>
          <w:rFonts w:ascii="Times New Roman" w:eastAsia="Times New Roman" w:hAnsi="Times New Roman" w:cs="Times New Roman"/>
          <w:sz w:val="24"/>
          <w:szCs w:val="24"/>
        </w:rPr>
        <w:t xml:space="preserve"> </w:t>
      </w:r>
      <w:ins w:id="251" w:author="Abby Lewis" w:date="2021-06-20T18:36:00Z">
        <w:r w:rsidRPr="002968EE">
          <w:rPr>
            <w:rFonts w:ascii="Times New Roman" w:eastAsia="Times New Roman" w:hAnsi="Times New Roman" w:cs="Times New Roman"/>
            <w:sz w:val="24"/>
            <w:szCs w:val="24"/>
          </w:rPr>
          <w:t xml:space="preserve">“Archive forecasts” was demonstrated in 8% of papers, </w:t>
        </w:r>
      </w:ins>
      <w:r w:rsidRPr="002968EE">
        <w:rPr>
          <w:rFonts w:ascii="Times New Roman" w:eastAsia="Times New Roman" w:hAnsi="Times New Roman" w:cs="Times New Roman"/>
          <w:sz w:val="24"/>
          <w:szCs w:val="24"/>
        </w:rPr>
        <w:t>“Use null model comparisons” was demonstrated in 12% of papers</w:t>
      </w:r>
      <w:ins w:id="252" w:author="Abby Lewis" w:date="2021-06-20T18:34:00Z">
        <w:r w:rsidRPr="002968EE">
          <w:rPr>
            <w:rFonts w:ascii="Times New Roman" w:eastAsia="Times New Roman" w:hAnsi="Times New Roman" w:cs="Times New Roman"/>
            <w:sz w:val="24"/>
            <w:szCs w:val="24"/>
          </w:rPr>
          <w:t xml:space="preserve">, </w:t>
        </w:r>
      </w:ins>
      <w:ins w:id="253" w:author="Abby Lewis" w:date="2021-07-05T10:11:00Z">
        <w:r w:rsidR="008954B5">
          <w:rPr>
            <w:rFonts w:ascii="Times New Roman" w:eastAsia="Times New Roman" w:hAnsi="Times New Roman" w:cs="Times New Roman"/>
            <w:sz w:val="24"/>
            <w:szCs w:val="24"/>
          </w:rPr>
          <w:t xml:space="preserve">and </w:t>
        </w:r>
      </w:ins>
      <w:ins w:id="254" w:author="Abby Lewis" w:date="2021-06-20T18:34:00Z">
        <w:r w:rsidRPr="002968EE">
          <w:rPr>
            <w:rFonts w:ascii="Times New Roman" w:eastAsia="Times New Roman" w:hAnsi="Times New Roman" w:cs="Times New Roman"/>
            <w:sz w:val="24"/>
            <w:szCs w:val="24"/>
          </w:rPr>
          <w:t>“Compare modeling approaches” was demonstrated in 47% of papers</w:t>
        </w:r>
      </w:ins>
      <w:r w:rsidRPr="002968EE">
        <w:rPr>
          <w:rFonts w:ascii="Times New Roman" w:eastAsia="Times New Roman" w:hAnsi="Times New Roman" w:cs="Times New Roman"/>
          <w:sz w:val="24"/>
          <w:szCs w:val="24"/>
        </w:rPr>
        <w:t xml:space="preserve">. </w:t>
      </w:r>
      <w:ins w:id="255" w:author="Abby Lewis" w:date="2021-06-14T15:11:00Z">
        <w:r w:rsidRPr="002968EE">
          <w:rPr>
            <w:rFonts w:ascii="Times New Roman" w:eastAsia="Times New Roman" w:hAnsi="Times New Roman" w:cs="Times New Roman"/>
            <w:sz w:val="24"/>
            <w:szCs w:val="24"/>
          </w:rPr>
          <w:t xml:space="preserve">Two of the </w:t>
        </w:r>
        <w:del w:id="256" w:author="Abby Lewis" w:date="2021-06-20T18:36:00Z">
          <w:r w:rsidRPr="002968EE">
            <w:rPr>
              <w:rFonts w:ascii="Times New Roman" w:eastAsia="Times New Roman" w:hAnsi="Times New Roman" w:cs="Times New Roman"/>
              <w:sz w:val="24"/>
              <w:szCs w:val="24"/>
            </w:rPr>
            <w:delText>four</w:delText>
          </w:r>
        </w:del>
      </w:ins>
      <w:ins w:id="257" w:author="Abby Lewis" w:date="2021-06-20T18:36:00Z">
        <w:r w:rsidRPr="002968EE">
          <w:rPr>
            <w:rFonts w:ascii="Times New Roman" w:eastAsia="Times New Roman" w:hAnsi="Times New Roman" w:cs="Times New Roman"/>
            <w:sz w:val="24"/>
            <w:szCs w:val="24"/>
          </w:rPr>
          <w:t>five</w:t>
        </w:r>
      </w:ins>
      <w:ins w:id="258" w:author="Abby Lewis" w:date="2021-06-14T15:11:00Z">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i/>
            <w:sz w:val="24"/>
            <w:szCs w:val="24"/>
          </w:rPr>
          <w:t xml:space="preserve">Research </w:t>
        </w:r>
        <w:r w:rsidRPr="002968EE">
          <w:rPr>
            <w:rFonts w:ascii="Times New Roman" w:eastAsia="Times New Roman" w:hAnsi="Times New Roman" w:cs="Times New Roman"/>
            <w:sz w:val="24"/>
            <w:szCs w:val="24"/>
          </w:rPr>
          <w:t>tier practices have increased significantly over time (</w:t>
        </w:r>
      </w:ins>
      <w:ins w:id="259" w:author="Abby Lewis" w:date="2021-07-05T10:41:00Z">
        <w:r w:rsidR="00776F34" w:rsidRPr="002968EE">
          <w:rPr>
            <w:rFonts w:ascii="Times New Roman" w:eastAsia="Times New Roman" w:hAnsi="Times New Roman" w:cs="Times New Roman"/>
            <w:sz w:val="24"/>
            <w:szCs w:val="24"/>
          </w:rPr>
          <w:t>“Make data available”</w:t>
        </w:r>
        <w:r w:rsidR="00776F34">
          <w:rPr>
            <w:rFonts w:ascii="Times New Roman" w:eastAsia="Times New Roman" w:hAnsi="Times New Roman" w:cs="Times New Roman"/>
            <w:sz w:val="24"/>
            <w:szCs w:val="24"/>
          </w:rPr>
          <w:t xml:space="preserve"> and </w:t>
        </w:r>
      </w:ins>
      <w:ins w:id="260" w:author="Abby Lewis" w:date="2021-06-14T15:11:00Z">
        <w:r w:rsidRPr="002968EE">
          <w:rPr>
            <w:rFonts w:ascii="Times New Roman" w:eastAsia="Times New Roman" w:hAnsi="Times New Roman" w:cs="Times New Roman"/>
            <w:sz w:val="24"/>
            <w:szCs w:val="24"/>
          </w:rPr>
          <w:t>“Archive forecasts”</w:t>
        </w:r>
      </w:ins>
      <w:ins w:id="261" w:author="Abby Lewis" w:date="2021-07-05T10:41:00Z">
        <w:r w:rsidR="00776F34">
          <w:rPr>
            <w:rFonts w:ascii="Times New Roman" w:eastAsia="Times New Roman" w:hAnsi="Times New Roman" w:cs="Times New Roman"/>
            <w:sz w:val="24"/>
            <w:szCs w:val="24"/>
          </w:rPr>
          <w:t xml:space="preserve">; </w:t>
        </w:r>
      </w:ins>
      <w:ins w:id="262" w:author="Abby Lewis" w:date="2021-06-14T15:11:00Z">
        <w:r w:rsidRPr="002968EE">
          <w:rPr>
            <w:rFonts w:ascii="Times New Roman" w:eastAsia="Times New Roman" w:hAnsi="Times New Roman" w:cs="Times New Roman"/>
            <w:sz w:val="24"/>
            <w:szCs w:val="24"/>
          </w:rPr>
          <w:t xml:space="preserve">Table 1). “Use null model comparisons” was the only practice that has decreased in adoption over time (Fig. 6). </w:t>
        </w:r>
      </w:ins>
      <w:r w:rsidRPr="002968EE">
        <w:rPr>
          <w:rFonts w:ascii="Times New Roman" w:eastAsia="Times New Roman" w:hAnsi="Times New Roman" w:cs="Times New Roman"/>
          <w:sz w:val="24"/>
          <w:szCs w:val="24"/>
        </w:rPr>
        <w:t xml:space="preserve">For papers that described forecast archiving (n = 15), the most common repository for archived forecasts was </w:t>
      </w:r>
      <w:proofErr w:type="spellStart"/>
      <w:r w:rsidRPr="002968EE">
        <w:rPr>
          <w:rFonts w:ascii="Times New Roman" w:eastAsia="Times New Roman" w:hAnsi="Times New Roman" w:cs="Times New Roman"/>
          <w:sz w:val="24"/>
          <w:szCs w:val="24"/>
        </w:rPr>
        <w:t>Zenodo</w:t>
      </w:r>
      <w:proofErr w:type="spellEnd"/>
      <w:r w:rsidRPr="002968EE">
        <w:rPr>
          <w:rFonts w:ascii="Times New Roman" w:eastAsia="Times New Roman" w:hAnsi="Times New Roman" w:cs="Times New Roman"/>
          <w:sz w:val="24"/>
          <w:szCs w:val="24"/>
        </w:rPr>
        <w:t xml:space="preserve"> (used in 20% of papers that archive forecasts); other papers used websites</w:t>
      </w:r>
      <w:ins w:id="263" w:author="Abby Lewis" w:date="2021-06-14T14:16:00Z">
        <w:r w:rsidRPr="002968EE">
          <w:rPr>
            <w:rFonts w:ascii="Times New Roman" w:eastAsia="Times New Roman" w:hAnsi="Times New Roman" w:cs="Times New Roman"/>
            <w:sz w:val="24"/>
            <w:szCs w:val="24"/>
          </w:rPr>
          <w:t xml:space="preserve"> or other archives</w:t>
        </w:r>
      </w:ins>
      <w:r w:rsidRPr="002968EE">
        <w:rPr>
          <w:rFonts w:ascii="Times New Roman" w:eastAsia="Times New Roman" w:hAnsi="Times New Roman" w:cs="Times New Roman"/>
          <w:sz w:val="24"/>
          <w:szCs w:val="24"/>
        </w:rPr>
        <w:t xml:space="preserve"> specific to the forecasting project</w:t>
      </w:r>
      <w:del w:id="264" w:author="Abby Lewis" w:date="2021-06-14T14:17:00Z">
        <w:r w:rsidRPr="002968EE">
          <w:rPr>
            <w:rFonts w:ascii="Times New Roman" w:eastAsia="Times New Roman" w:hAnsi="Times New Roman" w:cs="Times New Roman"/>
            <w:sz w:val="24"/>
            <w:szCs w:val="24"/>
          </w:rPr>
          <w:delText xml:space="preserve"> to archive their forecasts</w:delText>
        </w:r>
      </w:del>
      <w:r w:rsidRPr="002968EE">
        <w:rPr>
          <w:rFonts w:ascii="Times New Roman" w:eastAsia="Times New Roman" w:hAnsi="Times New Roman" w:cs="Times New Roman"/>
          <w:sz w:val="24"/>
          <w:szCs w:val="24"/>
        </w:rPr>
        <w:t xml:space="preserve">. </w:t>
      </w:r>
      <w:ins w:id="265" w:author="Abby Lewis" w:date="2021-06-14T15:12:00Z">
        <w:r w:rsidRPr="002968EE">
          <w:rPr>
            <w:rFonts w:ascii="Times New Roman" w:eastAsia="Times New Roman" w:hAnsi="Times New Roman" w:cs="Times New Roman"/>
            <w:sz w:val="24"/>
            <w:szCs w:val="24"/>
          </w:rPr>
          <w:t xml:space="preserve">Only two of the seven papers that mentioned archiving forecasts on a website had links </w:t>
        </w:r>
        <w:r w:rsidRPr="002968EE">
          <w:rPr>
            <w:rFonts w:ascii="Times New Roman" w:eastAsia="Times New Roman" w:hAnsi="Times New Roman" w:cs="Times New Roman"/>
            <w:sz w:val="24"/>
            <w:szCs w:val="24"/>
          </w:rPr>
          <w:lastRenderedPageBreak/>
          <w:t xml:space="preserve">that were still functional as of 14 Jun 2021. </w:t>
        </w:r>
      </w:ins>
      <w:ins w:id="266" w:author="Abby Lewis" w:date="2021-06-20T19:02:00Z">
        <w:r w:rsidRPr="002968EE">
          <w:rPr>
            <w:rFonts w:ascii="Times New Roman" w:eastAsia="Times New Roman" w:hAnsi="Times New Roman" w:cs="Times New Roman"/>
            <w:sz w:val="24"/>
            <w:szCs w:val="24"/>
          </w:rPr>
          <w:t xml:space="preserve">Of the papers that used null models in this study (n = 21), 62% used persistence null models and 48% used climatology null models. Two papers used both persistence and climatology null models. Of the papers that compared multiple modeling approaches (n = 84), </w:t>
        </w:r>
        <w:del w:id="267" w:author="Cayelan C. Carey" w:date="2021-07-06T16:12:00Z">
          <w:r w:rsidRPr="002968EE" w:rsidDel="00B515F1">
            <w:rPr>
              <w:rFonts w:ascii="Times New Roman" w:eastAsia="Times New Roman" w:hAnsi="Times New Roman" w:cs="Times New Roman"/>
              <w:sz w:val="24"/>
              <w:szCs w:val="24"/>
            </w:rPr>
            <w:delText xml:space="preserve">papers compared </w:delText>
          </w:r>
        </w:del>
        <w:r w:rsidRPr="002968EE">
          <w:rPr>
            <w:rFonts w:ascii="Times New Roman" w:eastAsia="Times New Roman" w:hAnsi="Times New Roman" w:cs="Times New Roman"/>
            <w:sz w:val="24"/>
            <w:szCs w:val="24"/>
          </w:rPr>
          <w:t xml:space="preserve">a median of 3 different approaches </w:t>
        </w:r>
      </w:ins>
      <w:ins w:id="268" w:author="Cayelan C. Carey" w:date="2021-07-06T16:12:00Z">
        <w:r w:rsidR="00B515F1">
          <w:rPr>
            <w:rFonts w:ascii="Times New Roman" w:eastAsia="Times New Roman" w:hAnsi="Times New Roman" w:cs="Times New Roman"/>
            <w:sz w:val="24"/>
            <w:szCs w:val="24"/>
          </w:rPr>
          <w:t xml:space="preserve">were included </w:t>
        </w:r>
      </w:ins>
      <w:ins w:id="269" w:author="Abby Lewis" w:date="2021-06-20T19:02:00Z">
        <w:r w:rsidRPr="002968EE">
          <w:rPr>
            <w:rFonts w:ascii="Times New Roman" w:eastAsia="Times New Roman" w:hAnsi="Times New Roman" w:cs="Times New Roman"/>
            <w:sz w:val="24"/>
            <w:szCs w:val="24"/>
          </w:rPr>
          <w:t>(not including null models; mean = 5.4, max</w:t>
        </w:r>
      </w:ins>
      <w:ins w:id="270" w:author="Cayelan C. Carey" w:date="2021-07-06T16:11:00Z">
        <w:r w:rsidR="00B515F1">
          <w:rPr>
            <w:rFonts w:ascii="Times New Roman" w:eastAsia="Times New Roman" w:hAnsi="Times New Roman" w:cs="Times New Roman"/>
            <w:sz w:val="24"/>
            <w:szCs w:val="24"/>
          </w:rPr>
          <w:t>.</w:t>
        </w:r>
      </w:ins>
      <w:ins w:id="271" w:author="Abby Lewis" w:date="2021-06-20T19:02:00Z">
        <w:r w:rsidRPr="002968EE">
          <w:rPr>
            <w:rFonts w:ascii="Times New Roman" w:eastAsia="Times New Roman" w:hAnsi="Times New Roman" w:cs="Times New Roman"/>
            <w:sz w:val="24"/>
            <w:szCs w:val="24"/>
          </w:rPr>
          <w:t xml:space="preserve"> = 49). </w:t>
        </w:r>
      </w:ins>
    </w:p>
    <w:p w14:paraId="6582CC4D" w14:textId="77777777" w:rsidR="003C00BD" w:rsidRPr="002968EE" w:rsidRDefault="003C00BD">
      <w:pPr>
        <w:spacing w:line="480" w:lineRule="auto"/>
        <w:ind w:firstLine="720"/>
        <w:rPr>
          <w:ins w:id="272" w:author="Cayelan C. Carey" w:date="2021-07-06T16:10:00Z"/>
          <w:rFonts w:ascii="Times New Roman" w:eastAsia="Times New Roman" w:hAnsi="Times New Roman" w:cs="Times New Roman"/>
          <w:sz w:val="24"/>
          <w:szCs w:val="24"/>
        </w:rPr>
      </w:pPr>
    </w:p>
    <w:p w14:paraId="65E4850E" w14:textId="77777777" w:rsidR="002E34FA" w:rsidRPr="002968EE" w:rsidDel="003E0283" w:rsidRDefault="006727F5">
      <w:pPr>
        <w:spacing w:line="480" w:lineRule="auto"/>
        <w:ind w:firstLine="720"/>
        <w:rPr>
          <w:del w:id="273" w:author="Abby Lewis" w:date="2021-07-02T11:07:00Z"/>
          <w:rFonts w:ascii="Times New Roman" w:eastAsia="Times New Roman" w:hAnsi="Times New Roman" w:cs="Times New Roman"/>
          <w:sz w:val="24"/>
          <w:szCs w:val="24"/>
        </w:rPr>
      </w:pPr>
      <w:bookmarkStart w:id="274" w:name="_heading=h.lnxbz9" w:colFirst="0" w:colLast="0"/>
      <w:bookmarkEnd w:id="274"/>
      <w:del w:id="275" w:author="Abby Lewis" w:date="2021-07-02T11:07:00Z">
        <w:r w:rsidRPr="002968EE" w:rsidDel="003E0283">
          <w:rPr>
            <w:rFonts w:ascii="Times New Roman" w:eastAsia="Times New Roman" w:hAnsi="Times New Roman" w:cs="Times New Roman"/>
            <w:sz w:val="24"/>
            <w:szCs w:val="24"/>
          </w:rPr>
          <w:delText xml:space="preserve">All of the papers that partitioned uncertainty (n = 3) quantified the influence of process, initial condition, and parameter uncertainty, and only one partitioned driver uncertainty. Process uncertainty dominated total uncertainty for two papers, while initial condition uncertainty dominated in the third paper. </w:delText>
        </w:r>
      </w:del>
      <w:del w:id="276" w:author="Abby Lewis" w:date="2021-06-20T19:02:00Z">
        <w:r w:rsidRPr="002968EE">
          <w:rPr>
            <w:rFonts w:ascii="Times New Roman" w:eastAsia="Times New Roman" w:hAnsi="Times New Roman" w:cs="Times New Roman"/>
            <w:sz w:val="24"/>
            <w:szCs w:val="24"/>
          </w:rPr>
          <w:delText xml:space="preserve">Of the papers that used null models in this study (n = 21), 62% used persistence null models and 48% used climatology null models. Two papers used both persistence and climatology null models. </w:delText>
        </w:r>
      </w:del>
    </w:p>
    <w:p w14:paraId="0AD1572F" w14:textId="77777777" w:rsidR="002E34FA" w:rsidRPr="002968EE" w:rsidRDefault="002E34FA" w:rsidP="003E0283">
      <w:pPr>
        <w:spacing w:line="480" w:lineRule="auto"/>
        <w:ind w:firstLine="720"/>
        <w:rPr>
          <w:rFonts w:ascii="Times New Roman" w:eastAsia="Times New Roman" w:hAnsi="Times New Roman" w:cs="Times New Roman"/>
          <w:sz w:val="24"/>
          <w:szCs w:val="24"/>
        </w:rPr>
      </w:pPr>
    </w:p>
    <w:p w14:paraId="1C0A6B89"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Declines in forecast performance over increasing forecast horizons differ between variables</w:t>
      </w:r>
    </w:p>
    <w:p w14:paraId="56CC28DB" w14:textId="77777777" w:rsidR="002E34FA" w:rsidRPr="002968EE" w:rsidRDefault="006727F5">
      <w:pPr>
        <w:spacing w:line="480" w:lineRule="auto"/>
        <w:rPr>
          <w:rFonts w:ascii="Times New Roman" w:eastAsia="Times New Roman" w:hAnsi="Times New Roman" w:cs="Times New Roman"/>
          <w:sz w:val="24"/>
          <w:szCs w:val="24"/>
        </w:rPr>
      </w:pPr>
      <w:bookmarkStart w:id="277" w:name="_heading=h.35nkun2" w:colFirst="0" w:colLast="0"/>
      <w:bookmarkEnd w:id="277"/>
      <w:r w:rsidRPr="002968EE">
        <w:rPr>
          <w:rFonts w:ascii="Times New Roman" w:eastAsia="Times New Roman" w:hAnsi="Times New Roman" w:cs="Times New Roman"/>
          <w:sz w:val="24"/>
          <w:szCs w:val="24"/>
          <w:highlight w:val="white"/>
        </w:rPr>
        <w:tab/>
      </w:r>
      <w:r w:rsidRPr="002968EE">
        <w:rPr>
          <w:rFonts w:ascii="Times New Roman" w:eastAsia="Times New Roman" w:hAnsi="Times New Roman" w:cs="Times New Roman"/>
          <w:sz w:val="24"/>
          <w:szCs w:val="24"/>
        </w:rPr>
        <w:t xml:space="preserve">Forecast </w:t>
      </w:r>
      <w:del w:id="278" w:author="Abby Lewis" w:date="2021-07-05T10:34:00Z">
        <w:r w:rsidRPr="002968EE" w:rsidDel="00776F34">
          <w:rPr>
            <w:rFonts w:ascii="Times New Roman" w:eastAsia="Times New Roman" w:hAnsi="Times New Roman" w:cs="Times New Roman"/>
            <w:sz w:val="24"/>
            <w:szCs w:val="24"/>
          </w:rPr>
          <w:delText xml:space="preserve">skill </w:delText>
        </w:r>
      </w:del>
      <w:ins w:id="279" w:author="Abby Lewis" w:date="2021-07-05T10:42:00Z">
        <w:r w:rsidR="00776F34">
          <w:rPr>
            <w:rFonts w:ascii="Times New Roman" w:eastAsia="Times New Roman" w:hAnsi="Times New Roman" w:cs="Times New Roman"/>
            <w:sz w:val="24"/>
            <w:szCs w:val="24"/>
          </w:rPr>
          <w:t>accuracy</w:t>
        </w:r>
      </w:ins>
      <w:ins w:id="280" w:author="Abby Lewis" w:date="2021-07-05T10:34:00Z">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data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w:t>
      </w:r>
      <w:del w:id="281" w:author="Abby Lewis" w:date="2021-07-05T10:34:00Z">
        <w:r w:rsidRPr="002968EE" w:rsidDel="00776F34">
          <w:rPr>
            <w:rFonts w:ascii="Times New Roman" w:eastAsia="Times New Roman" w:hAnsi="Times New Roman" w:cs="Times New Roman"/>
            <w:sz w:val="24"/>
            <w:szCs w:val="24"/>
          </w:rPr>
          <w:delText xml:space="preserve">skill </w:delText>
        </w:r>
      </w:del>
      <w:ins w:id="282" w:author="Abby Lewis" w:date="2021-07-05T10:34: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over increasing forecast horizons differed between variables, as revealed in our indicator analysis: the intercepts for pollen and ET were significantly lower than for chlorophyll, the reference indicator. In comparison to chlorophyll, forecast </w:t>
      </w:r>
      <w:del w:id="283" w:author="Abby Lewis" w:date="2021-07-05T10:34:00Z">
        <w:r w:rsidRPr="002968EE" w:rsidDel="00776F34">
          <w:rPr>
            <w:rFonts w:ascii="Times New Roman" w:eastAsia="Times New Roman" w:hAnsi="Times New Roman" w:cs="Times New Roman"/>
            <w:sz w:val="24"/>
            <w:szCs w:val="24"/>
          </w:rPr>
          <w:delText xml:space="preserve">skill </w:delText>
        </w:r>
      </w:del>
      <w:ins w:id="284" w:author="Abby Lewis" w:date="2021-07-05T10:34: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for pollen and ET decreased significantly more slowly over time. Unsurprisingly, the intercept and slope of phytoplankton were not significantly different from the intercept and slope of chlorophyll, the reference indicator (Fig. 7, Table 2).</w:t>
      </w:r>
    </w:p>
    <w:p w14:paraId="71483B56" w14:textId="77777777" w:rsidR="002E34FA" w:rsidRPr="002968EE" w:rsidRDefault="002E34FA">
      <w:pPr>
        <w:spacing w:line="480" w:lineRule="auto"/>
        <w:rPr>
          <w:rFonts w:ascii="Times New Roman" w:eastAsia="Times New Roman" w:hAnsi="Times New Roman" w:cs="Times New Roman"/>
          <w:sz w:val="24"/>
          <w:szCs w:val="24"/>
        </w:rPr>
      </w:pPr>
    </w:p>
    <w:p w14:paraId="7B195404"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DISCUSSION</w:t>
      </w:r>
    </w:p>
    <w:p w14:paraId="15B90E5F" w14:textId="77777777" w:rsidR="002E34FA" w:rsidRPr="002968EE" w:rsidRDefault="006727F5">
      <w:pPr>
        <w:spacing w:line="480" w:lineRule="auto"/>
        <w:rPr>
          <w:rFonts w:ascii="Times New Roman" w:eastAsia="Times New Roman" w:hAnsi="Times New Roman" w:cs="Times New Roman"/>
          <w:sz w:val="24"/>
          <w:szCs w:val="24"/>
        </w:rPr>
      </w:pPr>
      <w:bookmarkStart w:id="285" w:name="_heading=h.1ksv4uv" w:colFirst="0" w:colLast="0"/>
      <w:bookmarkEnd w:id="285"/>
      <w:r w:rsidRPr="002968EE">
        <w:rPr>
          <w:rFonts w:ascii="Times New Roman" w:eastAsia="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w:t>
      </w:r>
      <w:r w:rsidRPr="002968EE">
        <w:rPr>
          <w:rFonts w:ascii="Times New Roman" w:eastAsia="Times New Roman" w:hAnsi="Times New Roman" w:cs="Times New Roman"/>
          <w:sz w:val="24"/>
          <w:szCs w:val="24"/>
          <w:highlight w:val="white"/>
        </w:rPr>
        <w:lastRenderedPageBreak/>
        <w:t xml:space="preserve">archiving forecasts are all increasing significantly over time. </w:t>
      </w:r>
      <w:ins w:id="286" w:author="Cayelan C. Carey" w:date="2021-07-06T16:13:00Z">
        <w:r w:rsidR="00B515F1">
          <w:rPr>
            <w:rFonts w:ascii="Times New Roman" w:eastAsia="Times New Roman" w:hAnsi="Times New Roman" w:cs="Times New Roman"/>
            <w:sz w:val="24"/>
            <w:szCs w:val="24"/>
            <w:highlight w:val="white"/>
          </w:rPr>
          <w:t xml:space="preserve">We </w:t>
        </w:r>
      </w:ins>
      <w:del w:id="287" w:author="Cayelan C. Carey" w:date="2021-07-06T16:13:00Z">
        <w:r w:rsidRPr="002968EE" w:rsidDel="00B515F1">
          <w:rPr>
            <w:rFonts w:ascii="Times New Roman" w:eastAsia="Times New Roman" w:hAnsi="Times New Roman" w:cs="Times New Roman"/>
            <w:sz w:val="24"/>
            <w:szCs w:val="24"/>
            <w:highlight w:val="white"/>
          </w:rPr>
          <w:delText xml:space="preserve">Using </w:delText>
        </w:r>
      </w:del>
      <w:ins w:id="288" w:author="Cayelan C. Carey" w:date="2021-07-06T16:13:00Z">
        <w:r w:rsidR="00B515F1">
          <w:rPr>
            <w:rFonts w:ascii="Times New Roman" w:eastAsia="Times New Roman" w:hAnsi="Times New Roman" w:cs="Times New Roman"/>
            <w:sz w:val="24"/>
            <w:szCs w:val="24"/>
            <w:highlight w:val="white"/>
          </w:rPr>
          <w:t>used</w:t>
        </w:r>
        <w:r w:rsidR="00B515F1"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this dataset of published studies </w:t>
      </w:r>
      <w:del w:id="289" w:author="Cayelan C. Carey" w:date="2021-07-06T16:13:00Z">
        <w:r w:rsidRPr="002968EE" w:rsidDel="00B515F1">
          <w:rPr>
            <w:rFonts w:ascii="Times New Roman" w:eastAsia="Times New Roman" w:hAnsi="Times New Roman" w:cs="Times New Roman"/>
            <w:sz w:val="24"/>
            <w:szCs w:val="24"/>
            <w:highlight w:val="white"/>
          </w:rPr>
          <w:delText xml:space="preserve">we were able </w:delText>
        </w:r>
      </w:del>
      <w:r w:rsidRPr="002968EE">
        <w:rPr>
          <w:rFonts w:ascii="Times New Roman" w:eastAsia="Times New Roman" w:hAnsi="Times New Roman" w:cs="Times New Roman"/>
          <w:sz w:val="24"/>
          <w:szCs w:val="24"/>
          <w:highlight w:val="white"/>
        </w:rPr>
        <w:t xml:space="preserve">to compare forecast </w:t>
      </w:r>
      <w:del w:id="290" w:author="Abby Lewis" w:date="2021-07-05T10:35:00Z">
        <w:r w:rsidRPr="002968EE" w:rsidDel="00776F34">
          <w:rPr>
            <w:rFonts w:ascii="Times New Roman" w:eastAsia="Times New Roman" w:hAnsi="Times New Roman" w:cs="Times New Roman"/>
            <w:sz w:val="24"/>
            <w:szCs w:val="24"/>
            <w:highlight w:val="white"/>
          </w:rPr>
          <w:delText xml:space="preserve">skill </w:delText>
        </w:r>
      </w:del>
      <w:ins w:id="291" w:author="Abby Lewis" w:date="2021-07-05T10:35: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across scales and variables, and we found that forecast </w:t>
      </w:r>
      <w:del w:id="292" w:author="Abby Lewis" w:date="2021-07-05T10:35:00Z">
        <w:r w:rsidRPr="002968EE" w:rsidDel="00776F34">
          <w:rPr>
            <w:rFonts w:ascii="Times New Roman" w:eastAsia="Times New Roman" w:hAnsi="Times New Roman" w:cs="Times New Roman"/>
            <w:sz w:val="24"/>
            <w:szCs w:val="24"/>
            <w:highlight w:val="white"/>
          </w:rPr>
          <w:delText xml:space="preserve">skill </w:delText>
        </w:r>
      </w:del>
      <w:ins w:id="293" w:author="Abby Lewis" w:date="2021-07-05T10:35: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p>
    <w:p w14:paraId="77692228" w14:textId="77777777" w:rsidR="002E34FA" w:rsidRPr="00970EBA" w:rsidRDefault="002E34FA" w:rsidP="00970EBA">
      <w:pPr>
        <w:spacing w:line="480" w:lineRule="auto"/>
        <w:rPr>
          <w:rFonts w:ascii="Times New Roman" w:hAnsi="Times New Roman" w:cs="Times New Roman"/>
          <w:sz w:val="24"/>
          <w:szCs w:val="24"/>
        </w:rPr>
      </w:pPr>
    </w:p>
    <w:p w14:paraId="17505BF5" w14:textId="77777777" w:rsidR="002E34FA" w:rsidRPr="002968EE" w:rsidRDefault="006727F5">
      <w:pPr>
        <w:spacing w:line="480" w:lineRule="auto"/>
        <w:rPr>
          <w:rFonts w:ascii="Times New Roman" w:eastAsia="Times New Roman" w:hAnsi="Times New Roman" w:cs="Times New Roman"/>
          <w:b/>
          <w:sz w:val="24"/>
          <w:szCs w:val="24"/>
          <w:highlight w:val="magenta"/>
        </w:rPr>
      </w:pPr>
      <w:r w:rsidRPr="002968EE">
        <w:rPr>
          <w:rFonts w:ascii="Times New Roman" w:eastAsia="Times New Roman" w:hAnsi="Times New Roman" w:cs="Times New Roman"/>
          <w:b/>
          <w:sz w:val="24"/>
          <w:szCs w:val="24"/>
        </w:rPr>
        <w:t>Near-term ecological forecasting: state of the field</w:t>
      </w:r>
    </w:p>
    <w:p w14:paraId="00E49090"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294" w:name="_heading=h.44sinio" w:colFirst="0" w:colLast="0"/>
      <w:bookmarkEnd w:id="294"/>
      <w:r w:rsidRPr="002968EE">
        <w:rPr>
          <w:rFonts w:ascii="Times New Roman" w:eastAsia="Times New Roman" w:hAnsi="Times New Roman" w:cs="Times New Roman"/>
          <w:sz w:val="24"/>
          <w:szCs w:val="24"/>
          <w:highlight w:val="white"/>
        </w:rPr>
        <w:t>As publication of near-term ecological forecasts continues to accelerate, evaluating the state of the field now can provide critical insight to help</w:t>
      </w:r>
      <w:r w:rsidRPr="002968EE">
        <w:rPr>
          <w:rFonts w:ascii="Times New Roman" w:eastAsia="Times New Roman" w:hAnsi="Times New Roman" w:cs="Times New Roman"/>
          <w:sz w:val="24"/>
          <w:szCs w:val="24"/>
        </w:rPr>
        <w:t xml:space="preserve"> prioritize areas of improvement moving forward. Below</w:t>
      </w:r>
      <w:ins w:id="295" w:author="Cayelan C. Carey" w:date="2021-07-06T16:14:00Z">
        <w:r w:rsidR="005D6375">
          <w:rPr>
            <w:rFonts w:ascii="Times New Roman" w:eastAsia="Times New Roman" w:hAnsi="Times New Roman" w:cs="Times New Roman"/>
            <w:sz w:val="24"/>
            <w:szCs w:val="24"/>
          </w:rPr>
          <w:t>,</w:t>
        </w:r>
      </w:ins>
      <w:r w:rsidRPr="002968EE">
        <w:rPr>
          <w:rFonts w:ascii="Times New Roman" w:eastAsia="Times New Roman" w:hAnsi="Times New Roman" w:cs="Times New Roman"/>
          <w:sz w:val="24"/>
          <w:szCs w:val="24"/>
        </w:rPr>
        <w:t xml:space="preserve"> we discuss aspects of near-term ecological forecasting that are well-developed, those that are improving over time, and areas that may need improvement based upon the results of this analysis.</w:t>
      </w:r>
    </w:p>
    <w:p w14:paraId="5B8A8D86"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D6423C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Well-developed practices in near-term ecological forecasting: high rates of forecast assessment</w:t>
      </w:r>
      <w:ins w:id="296" w:author="Abby Lewis" w:date="2021-06-20T18:42:00Z">
        <w:r w:rsidRPr="002968EE">
          <w:rPr>
            <w:rFonts w:ascii="Times New Roman" w:eastAsia="Times New Roman" w:hAnsi="Times New Roman" w:cs="Times New Roman"/>
            <w:i/>
            <w:sz w:val="24"/>
            <w:szCs w:val="24"/>
          </w:rPr>
          <w:t xml:space="preserve"> and model comparison</w:t>
        </w:r>
      </w:ins>
    </w:p>
    <w:p w14:paraId="35BD3CEB"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Only one out of the nine proposed best practices was demonstrated in more than half of the papers in this analysis: </w:t>
      </w:r>
      <w:ins w:id="297" w:author="Abby Lewis" w:date="2021-07-05T10:27:00Z">
        <w:r w:rsidR="006215B4">
          <w:rPr>
            <w:rFonts w:ascii="Times New Roman" w:eastAsia="Times New Roman" w:hAnsi="Times New Roman" w:cs="Times New Roman"/>
            <w:sz w:val="24"/>
            <w:szCs w:val="24"/>
          </w:rPr>
          <w:t>r</w:t>
        </w:r>
      </w:ins>
      <w:del w:id="298" w:author="Abby Lewis" w:date="2021-07-05T10:27:00Z">
        <w:r w:rsidRPr="002968EE" w:rsidDel="006215B4">
          <w:rPr>
            <w:rFonts w:ascii="Times New Roman" w:eastAsia="Times New Roman" w:hAnsi="Times New Roman" w:cs="Times New Roman"/>
            <w:sz w:val="24"/>
            <w:szCs w:val="24"/>
          </w:rPr>
          <w:delText>assess and r</w:delText>
        </w:r>
      </w:del>
      <w:r w:rsidRPr="002968EE">
        <w:rPr>
          <w:rFonts w:ascii="Times New Roman" w:eastAsia="Times New Roman" w:hAnsi="Times New Roman" w:cs="Times New Roman"/>
          <w:sz w:val="24"/>
          <w:szCs w:val="24"/>
        </w:rPr>
        <w:t xml:space="preserve">eport forecast </w:t>
      </w:r>
      <w:del w:id="299" w:author="Abby Lewis" w:date="2021-07-05T10:27:00Z">
        <w:r w:rsidRPr="002968EE" w:rsidDel="006215B4">
          <w:rPr>
            <w:rFonts w:ascii="Times New Roman" w:eastAsia="Times New Roman" w:hAnsi="Times New Roman" w:cs="Times New Roman"/>
            <w:sz w:val="24"/>
            <w:szCs w:val="24"/>
          </w:rPr>
          <w:delText>skill</w:delText>
        </w:r>
      </w:del>
      <w:ins w:id="300" w:author="Abby Lewis" w:date="2021-07-05T10:27:00Z">
        <w:r w:rsidR="006215B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In this study, high rates of forecast </w:t>
      </w:r>
      <w:del w:id="301" w:author="Abby Lewis" w:date="2021-07-05T10:35:00Z">
        <w:r w:rsidRPr="002968EE" w:rsidDel="00776F34">
          <w:rPr>
            <w:rFonts w:ascii="Times New Roman" w:eastAsia="Times New Roman" w:hAnsi="Times New Roman" w:cs="Times New Roman"/>
            <w:sz w:val="24"/>
            <w:szCs w:val="24"/>
          </w:rPr>
          <w:delText xml:space="preserve">skill </w:delText>
        </w:r>
      </w:del>
      <w:r w:rsidRPr="002968EE">
        <w:rPr>
          <w:rFonts w:ascii="Times New Roman" w:eastAsia="Times New Roman" w:hAnsi="Times New Roman" w:cs="Times New Roman"/>
          <w:sz w:val="24"/>
          <w:szCs w:val="24"/>
        </w:rPr>
        <w:t>assessment and reporting allowed us to compare forecast performance across scales and variables. While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was the most commonly reported forecast </w:t>
      </w:r>
      <w:del w:id="302" w:author="Abby Lewis" w:date="2021-07-05T10:35:00Z">
        <w:r w:rsidRPr="002968EE" w:rsidDel="00776F34">
          <w:rPr>
            <w:rFonts w:ascii="Times New Roman" w:eastAsia="Times New Roman" w:hAnsi="Times New Roman" w:cs="Times New Roman"/>
            <w:sz w:val="24"/>
            <w:szCs w:val="24"/>
          </w:rPr>
          <w:delText xml:space="preserve">skill </w:delText>
        </w:r>
      </w:del>
      <w:ins w:id="303" w:author="Abby Lewis" w:date="2021-07-05T10:35:00Z">
        <w:r w:rsidR="00776F34">
          <w:rPr>
            <w:rFonts w:ascii="Times New Roman" w:eastAsia="Times New Roman" w:hAnsi="Times New Roman" w:cs="Times New Roman"/>
            <w:sz w:val="24"/>
            <w:szCs w:val="24"/>
          </w:rPr>
          <w:t>evaluation</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metric and served as an effective </w:t>
      </w:r>
      <w:del w:id="304" w:author="Abby Lewis" w:date="2021-07-05T10:35:00Z">
        <w:r w:rsidRPr="002968EE" w:rsidDel="00776F34">
          <w:rPr>
            <w:rFonts w:ascii="Times New Roman" w:eastAsia="Times New Roman" w:hAnsi="Times New Roman" w:cs="Times New Roman"/>
            <w:sz w:val="24"/>
            <w:szCs w:val="24"/>
          </w:rPr>
          <w:delText xml:space="preserve">skill </w:delText>
        </w:r>
      </w:del>
      <w:ins w:id="305" w:author="Abby Lewis" w:date="2021-07-05T10:36:00Z">
        <w:r w:rsidR="00776F34">
          <w:rPr>
            <w:rFonts w:ascii="Times New Roman" w:eastAsia="Times New Roman" w:hAnsi="Times New Roman" w:cs="Times New Roman"/>
            <w:sz w:val="24"/>
            <w:szCs w:val="24"/>
          </w:rPr>
          <w:t xml:space="preserve">accuracy </w:t>
        </w:r>
      </w:ins>
      <w:r w:rsidRPr="002968EE">
        <w:rPr>
          <w:rFonts w:ascii="Times New Roman" w:eastAsia="Times New Roman" w:hAnsi="Times New Roman" w:cs="Times New Roman"/>
          <w:sz w:val="24"/>
          <w:szCs w:val="24"/>
        </w:rPr>
        <w:t xml:space="preserve">score for this preliminary analysis, it would be preferable to use a metric of forecast performance that is not bias-corrected. Other scale-independent metrics of forecast performance include percentage errors (e.g., mean absolute percentage error; MAPE) or scaled </w:t>
      </w:r>
      <w:r w:rsidRPr="002968EE">
        <w:rPr>
          <w:rFonts w:ascii="Times New Roman" w:eastAsia="Times New Roman" w:hAnsi="Times New Roman" w:cs="Times New Roman"/>
          <w:sz w:val="24"/>
          <w:szCs w:val="24"/>
        </w:rPr>
        <w:lastRenderedPageBreak/>
        <w:t xml:space="preserve">errors (e.g., mean absolute scaled error; MASE;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w:t>
      </w:r>
      <w:ins w:id="306" w:author="Abby Lewis" w:date="2021-07-05T10:09:00Z">
        <w:r w:rsidR="00970EBA">
          <w:rPr>
            <w:rFonts w:ascii="Times New Roman" w:eastAsia="Times New Roman" w:hAnsi="Times New Roman" w:cs="Times New Roman"/>
            <w:sz w:val="24"/>
            <w:szCs w:val="24"/>
          </w:rPr>
          <w:t>, net ecosystem exchange of carbon dioxide</w:t>
        </w:r>
      </w:ins>
      <w:r w:rsidRPr="002968EE">
        <w:rPr>
          <w:rFonts w:ascii="Times New Roman" w:eastAsia="Times New Roman" w:hAnsi="Times New Roman" w:cs="Times New Roman"/>
          <w:sz w:val="24"/>
          <w:szCs w:val="24"/>
        </w:rPr>
        <w:t xml:space="preserv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which is currently not common in near-term ecological forecasting literature (Fig. 6). </w:t>
      </w:r>
    </w:p>
    <w:p w14:paraId="37D6E30E"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307" w:name="_heading=h.2jxsxqh" w:colFirst="0" w:colLast="0"/>
      <w:bookmarkEnd w:id="307"/>
      <w:r w:rsidRPr="002968EE">
        <w:rPr>
          <w:rFonts w:ascii="Times New Roman" w:eastAsia="Times New Roman" w:hAnsi="Times New Roman" w:cs="Times New Roman"/>
          <w:sz w:val="24"/>
          <w:szCs w:val="24"/>
          <w:highlight w:val="white"/>
        </w:rPr>
        <w:t xml:space="preserve">Of the papers that did not assess and report any metric of forecast </w:t>
      </w:r>
      <w:del w:id="308" w:author="Abby Lewis" w:date="2021-07-05T10:36:00Z">
        <w:r w:rsidRPr="002968EE" w:rsidDel="00776F34">
          <w:rPr>
            <w:rFonts w:ascii="Times New Roman" w:eastAsia="Times New Roman" w:hAnsi="Times New Roman" w:cs="Times New Roman"/>
            <w:sz w:val="24"/>
            <w:szCs w:val="24"/>
            <w:highlight w:val="white"/>
          </w:rPr>
          <w:delText>skill</w:delText>
        </w:r>
      </w:del>
      <w:ins w:id="309" w:author="Abby Lewis" w:date="2021-07-05T10:36:00Z">
        <w:r w:rsidR="00776F34">
          <w:rPr>
            <w:rFonts w:ascii="Times New Roman" w:eastAsia="Times New Roman" w:hAnsi="Times New Roman" w:cs="Times New Roman"/>
            <w:sz w:val="24"/>
            <w:szCs w:val="24"/>
            <w:highlight w:val="white"/>
          </w:rPr>
          <w:t>accuracy</w:t>
        </w:r>
      </w:ins>
      <w:r w:rsidRPr="002968EE">
        <w:rPr>
          <w:rFonts w:ascii="Times New Roman" w:eastAsia="Times New Roman" w:hAnsi="Times New Roman" w:cs="Times New Roman"/>
          <w:sz w:val="24"/>
          <w:szCs w:val="24"/>
          <w:highlight w:val="white"/>
        </w:rPr>
        <w:t xml:space="preserve">, many (77%) predicted at forecast horizons greater than or equal to one year, suggesting that part of the reason these papers did not assess forecast </w:t>
      </w:r>
      <w:del w:id="310" w:author="Abby Lewis" w:date="2021-07-05T10:36:00Z">
        <w:r w:rsidRPr="002968EE" w:rsidDel="00776F34">
          <w:rPr>
            <w:rFonts w:ascii="Times New Roman" w:eastAsia="Times New Roman" w:hAnsi="Times New Roman" w:cs="Times New Roman"/>
            <w:sz w:val="24"/>
            <w:szCs w:val="24"/>
            <w:highlight w:val="white"/>
          </w:rPr>
          <w:delText xml:space="preserve">skill </w:delText>
        </w:r>
      </w:del>
      <w:ins w:id="311" w:author="Abby Lewis" w:date="2021-07-05T10:36: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may be the long </w:t>
      </w:r>
      <w:ins w:id="312" w:author="Cayelan C. Carey" w:date="2021-07-06T16:15:00Z">
        <w:r w:rsidR="007F5AE4">
          <w:rPr>
            <w:rFonts w:ascii="Times New Roman" w:eastAsia="Times New Roman" w:hAnsi="Times New Roman" w:cs="Times New Roman"/>
            <w:sz w:val="24"/>
            <w:szCs w:val="24"/>
            <w:highlight w:val="white"/>
          </w:rPr>
          <w:t xml:space="preserve">time </w:t>
        </w:r>
      </w:ins>
      <w:r w:rsidRPr="002968EE">
        <w:rPr>
          <w:rFonts w:ascii="Times New Roman" w:eastAsia="Times New Roman" w:hAnsi="Times New Roman" w:cs="Times New Roman"/>
          <w:sz w:val="24"/>
          <w:szCs w:val="24"/>
          <w:highlight w:val="white"/>
        </w:rPr>
        <w:t>lag before data would be available for forecast evaluation. In cases when the forecast horizon is too far into the future to evaluate results, researchers could consider making and evaluating additional forecasts at short</w:t>
      </w:r>
      <w:del w:id="313" w:author="Abby Lewis" w:date="2021-07-10T09:54:00Z">
        <w:r w:rsidRPr="002968EE" w:rsidDel="00724E4C">
          <w:rPr>
            <w:rFonts w:ascii="Times New Roman" w:eastAsia="Times New Roman" w:hAnsi="Times New Roman" w:cs="Times New Roman"/>
            <w:sz w:val="24"/>
            <w:szCs w:val="24"/>
            <w:highlight w:val="white"/>
          </w:rPr>
          <w:delText xml:space="preserve"> time</w:delText>
        </w:r>
      </w:del>
      <w:r w:rsidRPr="002968EE">
        <w:rPr>
          <w:rFonts w:ascii="Times New Roman" w:eastAsia="Times New Roman" w:hAnsi="Times New Roman" w:cs="Times New Roman"/>
          <w:sz w:val="24"/>
          <w:szCs w:val="24"/>
          <w:highlight w:val="white"/>
        </w:rPr>
        <w:t xml:space="preserve"> horizons to provide at least an intermediate evaluation of their forecasting system (Harris et al. 2018)</w:t>
      </w:r>
      <w:r w:rsidRPr="002968EE">
        <w:rPr>
          <w:rFonts w:ascii="Times New Roman" w:eastAsia="Times New Roman" w:hAnsi="Times New Roman" w:cs="Times New Roman"/>
          <w:sz w:val="24"/>
          <w:szCs w:val="24"/>
        </w:rPr>
        <w:t xml:space="preserve">. Assessing hindcasts </w:t>
      </w:r>
      <w:del w:id="314" w:author="Cayelan C. Carey" w:date="2021-07-06T16:16:00Z">
        <w:r w:rsidRPr="002968EE" w:rsidDel="007F5AE4">
          <w:rPr>
            <w:rFonts w:ascii="Times New Roman" w:eastAsia="Times New Roman" w:hAnsi="Times New Roman" w:cs="Times New Roman"/>
            <w:sz w:val="24"/>
            <w:szCs w:val="24"/>
          </w:rPr>
          <w:delText xml:space="preserve">of historical data </w:delText>
        </w:r>
      </w:del>
      <w:r w:rsidRPr="002968EE">
        <w:rPr>
          <w:rFonts w:ascii="Times New Roman" w:eastAsia="Times New Roman" w:hAnsi="Times New Roman" w:cs="Times New Roman"/>
          <w:sz w:val="24"/>
          <w:szCs w:val="24"/>
        </w:rPr>
        <w:t>may also provide a means of evaluating the forecasting system, given sufficient historical data.</w:t>
      </w:r>
    </w:p>
    <w:p w14:paraId="49D16834" w14:textId="57CA0D72" w:rsidR="002E34FA" w:rsidRPr="002968EE" w:rsidRDefault="006727F5">
      <w:pPr>
        <w:spacing w:line="480" w:lineRule="auto"/>
        <w:ind w:firstLine="720"/>
        <w:rPr>
          <w:ins w:id="315" w:author="Abby Lewis" w:date="2021-06-20T19:14:00Z"/>
          <w:rFonts w:ascii="Times New Roman" w:eastAsia="Times New Roman" w:hAnsi="Times New Roman" w:cs="Times New Roman"/>
          <w:sz w:val="24"/>
          <w:szCs w:val="24"/>
        </w:rPr>
      </w:pPr>
      <w:ins w:id="316" w:author="Abby Lewis" w:date="2021-06-20T19:14:00Z">
        <w:r w:rsidRPr="002968EE">
          <w:rPr>
            <w:rFonts w:ascii="Times New Roman" w:eastAsia="Times New Roman" w:hAnsi="Times New Roman" w:cs="Times New Roman"/>
            <w:sz w:val="24"/>
            <w:szCs w:val="24"/>
          </w:rPr>
          <w:t xml:space="preserve">Notably, many papers that included forecast assessment also compared multiple modeling approaches; 47% of papers in the dataset included model comparisons, despite the fact that this is a </w:t>
        </w:r>
      </w:ins>
      <w:ins w:id="317" w:author="Abby Lewis" w:date="2021-07-10T09:59:00Z">
        <w:r w:rsidR="00E770DA">
          <w:rPr>
            <w:rFonts w:ascii="Times New Roman" w:eastAsia="Times New Roman" w:hAnsi="Times New Roman" w:cs="Times New Roman"/>
            <w:i/>
            <w:sz w:val="24"/>
            <w:szCs w:val="24"/>
          </w:rPr>
          <w:t>R</w:t>
        </w:r>
      </w:ins>
      <w:ins w:id="318" w:author="Abby Lewis" w:date="2021-06-20T19:14:00Z">
        <w:r w:rsidRPr="00E770DA">
          <w:rPr>
            <w:rFonts w:ascii="Times New Roman" w:eastAsia="Times New Roman" w:hAnsi="Times New Roman" w:cs="Times New Roman"/>
            <w:i/>
            <w:sz w:val="24"/>
            <w:szCs w:val="24"/>
          </w:rPr>
          <w:t>esearch</w:t>
        </w:r>
      </w:ins>
      <w:ins w:id="319" w:author="Cayelan C. Carey" w:date="2021-07-06T16:16:00Z">
        <w:r w:rsidR="00D47813">
          <w:rPr>
            <w:rFonts w:ascii="Times New Roman" w:eastAsia="Times New Roman" w:hAnsi="Times New Roman" w:cs="Times New Roman"/>
            <w:sz w:val="24"/>
            <w:szCs w:val="24"/>
          </w:rPr>
          <w:t xml:space="preserve"> </w:t>
        </w:r>
      </w:ins>
      <w:ins w:id="320" w:author="Abby Lewis" w:date="2021-06-20T19:14:00Z">
        <w:r w:rsidRPr="002968EE">
          <w:rPr>
            <w:rFonts w:ascii="Times New Roman" w:eastAsia="Times New Roman" w:hAnsi="Times New Roman" w:cs="Times New Roman"/>
            <w:sz w:val="24"/>
            <w:szCs w:val="24"/>
          </w:rPr>
          <w:t xml:space="preserve">tier practice and may not be relevant to all applications. These high rates of model comparison may facilitate future analyses that determine relevant model structures for a variety of ecological applications (e.g., see </w:t>
        </w: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xml:space="preserve"> et al. 2020).</w:t>
        </w:r>
      </w:ins>
    </w:p>
    <w:p w14:paraId="01975DC0" w14:textId="77777777" w:rsidR="002E34FA" w:rsidRPr="002968EE" w:rsidRDefault="002E34FA">
      <w:pPr>
        <w:spacing w:line="480" w:lineRule="auto"/>
        <w:ind w:firstLine="720"/>
        <w:rPr>
          <w:rFonts w:ascii="Times New Roman" w:eastAsia="Times New Roman" w:hAnsi="Times New Roman" w:cs="Times New Roman"/>
          <w:sz w:val="24"/>
          <w:szCs w:val="24"/>
        </w:rPr>
      </w:pPr>
    </w:p>
    <w:p w14:paraId="26F42D79"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lastRenderedPageBreak/>
        <w:t xml:space="preserve">Developments in near-term ecological forecasting: </w:t>
      </w:r>
      <w:del w:id="321" w:author="Abby Lewis" w:date="2021-06-20T18:41:00Z">
        <w:r w:rsidRPr="002968EE">
          <w:rPr>
            <w:rFonts w:ascii="Times New Roman" w:eastAsia="Times New Roman" w:hAnsi="Times New Roman" w:cs="Times New Roman"/>
            <w:i/>
            <w:sz w:val="24"/>
            <w:szCs w:val="24"/>
          </w:rPr>
          <w:delText xml:space="preserve">high rates of forecast assessment, </w:delText>
        </w:r>
      </w:del>
      <w:r w:rsidRPr="002968EE">
        <w:rPr>
          <w:rFonts w:ascii="Times New Roman" w:eastAsia="Times New Roman" w:hAnsi="Times New Roman" w:cs="Times New Roman"/>
          <w:i/>
          <w:sz w:val="24"/>
          <w:szCs w:val="24"/>
        </w:rPr>
        <w:t>increasing automation and use of open science practices</w:t>
      </w:r>
    </w:p>
    <w:p w14:paraId="00814092"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Over time, near-term ecological forecasting is becoming increasingly automated, creating forecast products that enable real-time decision support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potentially make more accurate predictions in the future (Luo et al. 2011, </w:t>
      </w: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et al. 2014, Zwart et al. 2019). </w:t>
      </w:r>
    </w:p>
    <w:p w14:paraId="7996D633" w14:textId="77777777" w:rsidR="002E34FA" w:rsidRPr="002968EE" w:rsidRDefault="006727F5">
      <w:pPr>
        <w:spacing w:line="480" w:lineRule="auto"/>
        <w:rPr>
          <w:rFonts w:ascii="Times New Roman" w:eastAsia="Times New Roman" w:hAnsi="Times New Roman" w:cs="Times New Roman"/>
          <w:sz w:val="24"/>
          <w:szCs w:val="24"/>
          <w:highlight w:val="white"/>
        </w:rPr>
      </w:pPr>
      <w:bookmarkStart w:id="322" w:name="_heading=h.z337ya" w:colFirst="0" w:colLast="0"/>
      <w:bookmarkEnd w:id="322"/>
      <w:r w:rsidRPr="002968EE">
        <w:rPr>
          <w:rFonts w:ascii="Times New Roman" w:eastAsia="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2968EE">
        <w:rPr>
          <w:rFonts w:ascii="Times New Roman" w:eastAsia="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2968EE">
        <w:rPr>
          <w:rFonts w:ascii="Times New Roman" w:eastAsia="Times New Roman" w:hAnsi="Times New Roman" w:cs="Times New Roman"/>
          <w:sz w:val="24"/>
          <w:szCs w:val="24"/>
        </w:rPr>
        <w:t xml:space="preserve">(e.g., Reichman et al. 2011, </w:t>
      </w: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xml:space="preserve"> 2013, Beardsley 2014, Wilkinson et al. 2016, </w:t>
      </w: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et al. 2017, Powers and Hampton 2019)</w:t>
      </w:r>
      <w:r w:rsidRPr="002968EE">
        <w:rPr>
          <w:rFonts w:ascii="Times New Roman" w:eastAsia="Times New Roman" w:hAnsi="Times New Roman" w:cs="Times New Roman"/>
          <w:sz w:val="24"/>
          <w:szCs w:val="24"/>
          <w:highlight w:val="white"/>
        </w:rPr>
        <w:t xml:space="preserve">. Further increases in the use of open scientific practices have the potential to increase the </w:t>
      </w:r>
      <w:r w:rsidRPr="002968EE">
        <w:rPr>
          <w:rFonts w:ascii="Times New Roman" w:eastAsia="Times New Roman" w:hAnsi="Times New Roman" w:cs="Times New Roman"/>
          <w:sz w:val="24"/>
          <w:szCs w:val="24"/>
          <w:highlight w:val="white"/>
        </w:rPr>
        <w:lastRenderedPageBreak/>
        <w:t>reproducibility of published forecasting literature while fostering collaboration and accelerating the development of the field.</w:t>
      </w:r>
    </w:p>
    <w:p w14:paraId="2AA44AB8" w14:textId="77777777" w:rsidR="002E34FA" w:rsidRPr="002968EE" w:rsidRDefault="002E34FA">
      <w:pPr>
        <w:spacing w:line="480" w:lineRule="auto"/>
        <w:rPr>
          <w:rFonts w:ascii="Times New Roman" w:eastAsia="Times New Roman" w:hAnsi="Times New Roman" w:cs="Times New Roman"/>
          <w:sz w:val="24"/>
          <w:szCs w:val="24"/>
        </w:rPr>
      </w:pPr>
    </w:p>
    <w:p w14:paraId="7BD3368D"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rPr>
        <w:t>Priorities for the future development of near-term ecological forecasting: uncertainty, end user engagement, and null models</w:t>
      </w:r>
    </w:p>
    <w:p w14:paraId="70E0CAE3"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ab/>
        <w:t xml:space="preserve">One of the most notable gaps identified in this analysis is the lack of specified uncertainty in published forecasts. </w:t>
      </w:r>
      <w:r w:rsidRPr="002968EE">
        <w:rPr>
          <w:rFonts w:ascii="Times New Roman" w:eastAsia="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2968EE">
        <w:rPr>
          <w:rFonts w:ascii="Times New Roman" w:eastAsia="Times New Roman" w:hAnsi="Times New Roman" w:cs="Times New Roman"/>
          <w:sz w:val="24"/>
          <w:szCs w:val="24"/>
        </w:rPr>
        <w:t xml:space="preserve">(e.g., Clark et al. 2001, Luo et al. 2011,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Carey et al. 2021)</w:t>
      </w:r>
      <w:r w:rsidRPr="002968EE">
        <w:rPr>
          <w:rFonts w:ascii="Times New Roman" w:eastAsia="Times New Roman" w:hAnsi="Times New Roman" w:cs="Times New Roman"/>
          <w:sz w:val="24"/>
          <w:szCs w:val="24"/>
          <w:highlight w:val="white"/>
        </w:rPr>
        <w:t xml:space="preserve">. However, only </w:t>
      </w:r>
      <w:r w:rsidRPr="002968EE">
        <w:rPr>
          <w:rFonts w:ascii="Times New Roman" w:eastAsia="Times New Roman" w:hAnsi="Times New Roman" w:cs="Times New Roman"/>
          <w:sz w:val="24"/>
          <w:szCs w:val="24"/>
        </w:rPr>
        <w:t>45%</w:t>
      </w:r>
      <w:r w:rsidRPr="002968EE">
        <w:rPr>
          <w:rFonts w:ascii="Times New Roman" w:eastAsia="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et al. 2008, Joslyn and Savelli 2010)</w:t>
      </w:r>
      <w:r w:rsidRPr="002968EE">
        <w:rPr>
          <w:rFonts w:ascii="Times New Roman" w:eastAsia="Times New Roman" w:hAnsi="Times New Roman" w:cs="Times New Roman"/>
          <w:sz w:val="24"/>
          <w:szCs w:val="24"/>
          <w:highlight w:val="white"/>
        </w:rPr>
        <w:t xml:space="preserve">. </w:t>
      </w:r>
    </w:p>
    <w:p w14:paraId="7AD4567B" w14:textId="710388C3" w:rsidR="002E34FA" w:rsidRPr="002968EE" w:rsidRDefault="00017642">
      <w:pPr>
        <w:spacing w:line="480" w:lineRule="auto"/>
        <w:ind w:firstLine="720"/>
        <w:rPr>
          <w:rFonts w:ascii="Times New Roman" w:eastAsia="Times New Roman" w:hAnsi="Times New Roman" w:cs="Times New Roman"/>
          <w:sz w:val="24"/>
          <w:szCs w:val="24"/>
        </w:rPr>
      </w:pPr>
      <w:ins w:id="323" w:author="Cayelan C. Carey" w:date="2021-07-06T16:20:00Z">
        <w:r>
          <w:rPr>
            <w:rFonts w:ascii="Times New Roman" w:eastAsia="Times New Roman" w:hAnsi="Times New Roman" w:cs="Times New Roman"/>
            <w:sz w:val="24"/>
            <w:szCs w:val="24"/>
            <w:highlight w:val="white"/>
          </w:rPr>
          <w:t>Moving beyond</w:t>
        </w:r>
      </w:ins>
      <w:ins w:id="324" w:author="Cayelan C. Carey" w:date="2021-07-06T16:19:00Z">
        <w:r>
          <w:rPr>
            <w:rFonts w:ascii="Times New Roman" w:eastAsia="Times New Roman" w:hAnsi="Times New Roman" w:cs="Times New Roman"/>
            <w:sz w:val="24"/>
            <w:szCs w:val="24"/>
            <w:highlight w:val="white"/>
          </w:rPr>
          <w:t xml:space="preserve"> specifying uncertainty </w:t>
        </w:r>
      </w:ins>
      <w:ins w:id="325" w:author="Cayelan C. Carey" w:date="2021-07-06T16:20:00Z">
        <w:r>
          <w:rPr>
            <w:rFonts w:ascii="Times New Roman" w:eastAsia="Times New Roman" w:hAnsi="Times New Roman" w:cs="Times New Roman"/>
            <w:sz w:val="24"/>
            <w:szCs w:val="24"/>
            <w:highlight w:val="white"/>
          </w:rPr>
          <w:t>to</w:t>
        </w:r>
      </w:ins>
      <w:del w:id="326" w:author="Cayelan C. Carey" w:date="2021-07-06T16:19:00Z">
        <w:r w:rsidR="006727F5" w:rsidRPr="002968EE" w:rsidDel="00017642">
          <w:rPr>
            <w:rFonts w:ascii="Times New Roman" w:eastAsia="Times New Roman" w:hAnsi="Times New Roman" w:cs="Times New Roman"/>
            <w:sz w:val="24"/>
            <w:szCs w:val="24"/>
            <w:highlight w:val="white"/>
          </w:rPr>
          <w:delText>In addition to aiding decision support,</w:delText>
        </w:r>
      </w:del>
      <w:ins w:id="327" w:author="Cayelan C. Carey" w:date="2021-07-06T16:20:00Z">
        <w:r>
          <w:rPr>
            <w:rFonts w:ascii="Times New Roman" w:eastAsia="Times New Roman" w:hAnsi="Times New Roman" w:cs="Times New Roman"/>
            <w:sz w:val="24"/>
            <w:szCs w:val="24"/>
            <w:highlight w:val="white"/>
          </w:rPr>
          <w:t xml:space="preserve"> p</w:t>
        </w:r>
      </w:ins>
      <w:ins w:id="328" w:author="Cayelan C. Carey" w:date="2021-07-06T16:19:00Z">
        <w:r>
          <w:rPr>
            <w:rFonts w:ascii="Times New Roman" w:eastAsia="Times New Roman" w:hAnsi="Times New Roman" w:cs="Times New Roman"/>
            <w:sz w:val="24"/>
            <w:szCs w:val="24"/>
            <w:highlight w:val="white"/>
          </w:rPr>
          <w:t>artitioning</w:t>
        </w:r>
      </w:ins>
      <w:r w:rsidR="006727F5" w:rsidRPr="002968EE">
        <w:rPr>
          <w:rFonts w:ascii="Times New Roman" w:eastAsia="Times New Roman" w:hAnsi="Times New Roman" w:cs="Times New Roman"/>
          <w:sz w:val="24"/>
          <w:szCs w:val="24"/>
          <w:highlight w:val="white"/>
        </w:rPr>
        <w:t xml:space="preserve"> uncertainty </w:t>
      </w:r>
      <w:del w:id="329" w:author="Cayelan C. Carey" w:date="2021-07-06T16:20:00Z">
        <w:r w:rsidR="006727F5" w:rsidRPr="002968EE" w:rsidDel="00017642">
          <w:rPr>
            <w:rFonts w:ascii="Times New Roman" w:eastAsia="Times New Roman" w:hAnsi="Times New Roman" w:cs="Times New Roman"/>
            <w:sz w:val="24"/>
            <w:szCs w:val="24"/>
            <w:highlight w:val="white"/>
          </w:rPr>
          <w:delText xml:space="preserve">partitioning has the potential to contribute to our </w:delText>
        </w:r>
      </w:del>
      <w:ins w:id="330" w:author="Abby Lewis" w:date="2021-06-13T16:15:00Z">
        <w:del w:id="331" w:author="Cayelan C. Carey" w:date="2021-07-06T16:20:00Z">
          <w:r w:rsidR="006727F5" w:rsidRPr="002968EE" w:rsidDel="00017642">
            <w:rPr>
              <w:rFonts w:ascii="Times New Roman" w:eastAsia="Times New Roman" w:hAnsi="Times New Roman" w:cs="Times New Roman"/>
              <w:sz w:val="24"/>
              <w:szCs w:val="24"/>
              <w:highlight w:val="white"/>
            </w:rPr>
            <w:delText xml:space="preserve">forecast improvement and a broader </w:delText>
          </w:r>
        </w:del>
      </w:ins>
      <w:del w:id="332" w:author="Cayelan C. Carey" w:date="2021-07-06T16:20:00Z">
        <w:r w:rsidR="006727F5" w:rsidRPr="002968EE" w:rsidDel="00017642">
          <w:rPr>
            <w:rFonts w:ascii="Times New Roman" w:eastAsia="Times New Roman" w:hAnsi="Times New Roman" w:cs="Times New Roman"/>
            <w:sz w:val="24"/>
            <w:szCs w:val="24"/>
            <w:highlight w:val="white"/>
          </w:rPr>
          <w:delText xml:space="preserve">understanding of the limits of ecological predictability. </w:delText>
        </w:r>
        <w:r w:rsidR="006727F5" w:rsidRPr="002968EE" w:rsidDel="00017642">
          <w:rPr>
            <w:rFonts w:ascii="Times New Roman" w:eastAsia="Times New Roman" w:hAnsi="Times New Roman" w:cs="Times New Roman"/>
            <w:sz w:val="24"/>
            <w:szCs w:val="24"/>
          </w:rPr>
          <w:delText xml:space="preserve">Partitioning uncertainty </w:delText>
        </w:r>
      </w:del>
      <w:r w:rsidR="006727F5" w:rsidRPr="002968EE">
        <w:rPr>
          <w:rFonts w:ascii="Times New Roman" w:eastAsia="Times New Roman" w:hAnsi="Times New Roman" w:cs="Times New Roman"/>
          <w:sz w:val="24"/>
          <w:szCs w:val="24"/>
        </w:rPr>
        <w:t xml:space="preserve">into its </w:t>
      </w:r>
      <w:del w:id="333" w:author="Abby Lewis" w:date="2021-07-10T09:59:00Z">
        <w:r w:rsidR="006727F5" w:rsidRPr="002968EE" w:rsidDel="00E770DA">
          <w:rPr>
            <w:rFonts w:ascii="Times New Roman" w:eastAsia="Times New Roman" w:hAnsi="Times New Roman" w:cs="Times New Roman"/>
            <w:sz w:val="24"/>
            <w:szCs w:val="24"/>
          </w:rPr>
          <w:delText xml:space="preserve">respective </w:delText>
        </w:r>
      </w:del>
      <w:r w:rsidR="006727F5" w:rsidRPr="002968EE">
        <w:rPr>
          <w:rFonts w:ascii="Times New Roman" w:eastAsia="Times New Roman" w:hAnsi="Times New Roman" w:cs="Times New Roman"/>
          <w:sz w:val="24"/>
          <w:szCs w:val="24"/>
        </w:rPr>
        <w:t>component</w:t>
      </w:r>
      <w:ins w:id="334" w:author="Abby Lewis" w:date="2021-07-10T09:59:00Z">
        <w:r w:rsidR="00E770DA">
          <w:rPr>
            <w:rFonts w:ascii="Times New Roman" w:eastAsia="Times New Roman" w:hAnsi="Times New Roman" w:cs="Times New Roman"/>
            <w:sz w:val="24"/>
            <w:szCs w:val="24"/>
          </w:rPr>
          <w:t xml:space="preserve"> parts</w:t>
        </w:r>
      </w:ins>
      <w:del w:id="335" w:author="Abby Lewis" w:date="2021-07-10T09:59:00Z">
        <w:r w:rsidR="006727F5" w:rsidRPr="002968EE" w:rsidDel="00E770DA">
          <w:rPr>
            <w:rFonts w:ascii="Times New Roman" w:eastAsia="Times New Roman" w:hAnsi="Times New Roman" w:cs="Times New Roman"/>
            <w:sz w:val="24"/>
            <w:szCs w:val="24"/>
          </w:rPr>
          <w:delText>s</w:delText>
        </w:r>
      </w:del>
      <w:r w:rsidR="006727F5" w:rsidRPr="002968EE">
        <w:rPr>
          <w:rFonts w:ascii="Times New Roman" w:eastAsia="Times New Roman" w:hAnsi="Times New Roman" w:cs="Times New Roman"/>
          <w:sz w:val="24"/>
          <w:szCs w:val="24"/>
        </w:rPr>
        <w:t xml:space="preserve"> (e.g., initial condition, driver, parameter, and process uncertainty) </w:t>
      </w:r>
      <w:ins w:id="336" w:author="Abby Lewis" w:date="2021-07-10T10:17:00Z">
        <w:r w:rsidR="0026338B">
          <w:rPr>
            <w:rFonts w:ascii="Times New Roman" w:eastAsia="Times New Roman" w:hAnsi="Times New Roman" w:cs="Times New Roman"/>
            <w:sz w:val="24"/>
            <w:szCs w:val="24"/>
          </w:rPr>
          <w:t xml:space="preserve">provides information to help forecast developers prioritize improvements to their forecasting system and </w:t>
        </w:r>
      </w:ins>
      <w:r w:rsidR="006727F5" w:rsidRPr="002968EE">
        <w:rPr>
          <w:rFonts w:ascii="Times New Roman" w:eastAsia="Times New Roman" w:hAnsi="Times New Roman" w:cs="Times New Roman"/>
          <w:sz w:val="24"/>
          <w:szCs w:val="24"/>
        </w:rPr>
        <w:t>allows researchers to understand the constraints to predictability for a given ecological variable</w:t>
      </w:r>
      <w:del w:id="337" w:author="Abby Lewis" w:date="2021-07-10T10:17:00Z">
        <w:r w:rsidR="006727F5" w:rsidRPr="002968EE" w:rsidDel="0026338B">
          <w:rPr>
            <w:rFonts w:ascii="Times New Roman" w:eastAsia="Times New Roman" w:hAnsi="Times New Roman" w:cs="Times New Roman"/>
            <w:sz w:val="24"/>
            <w:szCs w:val="24"/>
          </w:rPr>
          <w:delText xml:space="preserve"> and analyze how those constraints differ between forecast scales and horizons</w:delText>
        </w:r>
      </w:del>
      <w:r w:rsidR="006727F5" w:rsidRPr="002968EE">
        <w:rPr>
          <w:rFonts w:ascii="Times New Roman" w:eastAsia="Times New Roman" w:hAnsi="Times New Roman" w:cs="Times New Roman"/>
          <w:sz w:val="24"/>
          <w:szCs w:val="24"/>
        </w:rPr>
        <w:t xml:space="preserve"> (</w:t>
      </w:r>
      <w:proofErr w:type="spellStart"/>
      <w:r w:rsidR="006727F5" w:rsidRPr="002968EE">
        <w:rPr>
          <w:rFonts w:ascii="Times New Roman" w:eastAsia="Times New Roman" w:hAnsi="Times New Roman" w:cs="Times New Roman"/>
          <w:sz w:val="24"/>
          <w:szCs w:val="24"/>
        </w:rPr>
        <w:t>Dietze</w:t>
      </w:r>
      <w:proofErr w:type="spellEnd"/>
      <w:r w:rsidR="006727F5" w:rsidRPr="002968EE">
        <w:rPr>
          <w:rFonts w:ascii="Times New Roman" w:eastAsia="Times New Roman" w:hAnsi="Times New Roman" w:cs="Times New Roman"/>
          <w:sz w:val="24"/>
          <w:szCs w:val="24"/>
        </w:rPr>
        <w:t xml:space="preserve"> 2017b). </w:t>
      </w:r>
      <w:del w:id="338" w:author="Abby Lewis" w:date="2021-07-05T10:08:00Z">
        <w:r w:rsidR="006727F5" w:rsidRPr="002968EE" w:rsidDel="00970EBA">
          <w:rPr>
            <w:rFonts w:ascii="Times New Roman" w:eastAsia="Times New Roman" w:hAnsi="Times New Roman" w:cs="Times New Roman"/>
            <w:sz w:val="24"/>
            <w:szCs w:val="24"/>
          </w:rPr>
          <w:delText>For example, i</w:delText>
        </w:r>
      </w:del>
      <w:ins w:id="339" w:author="Abby Lewis" w:date="2021-07-05T10:08:00Z">
        <w:r w:rsidR="00970EBA">
          <w:rPr>
            <w:rFonts w:ascii="Times New Roman" w:eastAsia="Times New Roman" w:hAnsi="Times New Roman" w:cs="Times New Roman"/>
            <w:sz w:val="24"/>
            <w:szCs w:val="24"/>
          </w:rPr>
          <w:t>I</w:t>
        </w:r>
      </w:ins>
      <w:r w:rsidR="006727F5" w:rsidRPr="002968EE">
        <w:rPr>
          <w:rFonts w:ascii="Times New Roman" w:eastAsia="Times New Roman" w:hAnsi="Times New Roman" w:cs="Times New Roman"/>
          <w:sz w:val="24"/>
          <w:szCs w:val="24"/>
        </w:rPr>
        <w:t>t is well established that forecasting meteorological conditions is a fundamentally chaotic problem, dominated by initial condition uncertainty (</w:t>
      </w:r>
      <w:proofErr w:type="spellStart"/>
      <w:r w:rsidR="006727F5" w:rsidRPr="002968EE">
        <w:rPr>
          <w:rFonts w:ascii="Times New Roman" w:eastAsia="Times New Roman" w:hAnsi="Times New Roman" w:cs="Times New Roman"/>
          <w:sz w:val="24"/>
          <w:szCs w:val="24"/>
        </w:rPr>
        <w:t>Kalnay</w:t>
      </w:r>
      <w:proofErr w:type="spellEnd"/>
      <w:r w:rsidR="006727F5" w:rsidRPr="002968EE">
        <w:rPr>
          <w:rFonts w:ascii="Times New Roman" w:eastAsia="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006727F5" w:rsidRPr="002968EE">
        <w:rPr>
          <w:rFonts w:ascii="Times New Roman" w:eastAsia="Times New Roman" w:hAnsi="Times New Roman" w:cs="Times New Roman"/>
          <w:sz w:val="24"/>
          <w:szCs w:val="24"/>
        </w:rPr>
        <w:t>Dietze</w:t>
      </w:r>
      <w:proofErr w:type="spellEnd"/>
      <w:r w:rsidR="006727F5" w:rsidRPr="002968EE">
        <w:rPr>
          <w:rFonts w:ascii="Times New Roman" w:eastAsia="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w:t>
      </w:r>
      <w:r w:rsidR="006727F5" w:rsidRPr="002968EE">
        <w:rPr>
          <w:rFonts w:ascii="Times New Roman" w:eastAsia="Times New Roman" w:hAnsi="Times New Roman" w:cs="Times New Roman"/>
          <w:sz w:val="24"/>
          <w:szCs w:val="24"/>
        </w:rPr>
        <w:lastRenderedPageBreak/>
        <w:t xml:space="preserve">this analysis. However, because uncertainty partitioning is a relatively new development in ecological forecasting, the small number of studies that partition uncertainty currently prevents us from making conclusions about the limiting factors for predictability across </w:t>
      </w:r>
      <w:del w:id="340" w:author="Abby Lewis" w:date="2021-07-05T10:48:00Z">
        <w:r w:rsidR="006727F5" w:rsidRPr="002968EE" w:rsidDel="00231ECE">
          <w:rPr>
            <w:rFonts w:ascii="Times New Roman" w:eastAsia="Times New Roman" w:hAnsi="Times New Roman" w:cs="Times New Roman"/>
            <w:sz w:val="24"/>
            <w:szCs w:val="24"/>
          </w:rPr>
          <w:delText xml:space="preserve">ecosystems </w:delText>
        </w:r>
      </w:del>
      <w:ins w:id="341" w:author="Abby Lewis" w:date="2021-07-05T10:48:00Z">
        <w:r w:rsidR="00231ECE">
          <w:rPr>
            <w:rFonts w:ascii="Times New Roman" w:eastAsia="Times New Roman" w:hAnsi="Times New Roman" w:cs="Times New Roman"/>
            <w:sz w:val="24"/>
            <w:szCs w:val="24"/>
          </w:rPr>
          <w:t>variables</w:t>
        </w:r>
        <w:r w:rsidR="00231ECE" w:rsidRPr="002968EE">
          <w:rPr>
            <w:rFonts w:ascii="Times New Roman" w:eastAsia="Times New Roman" w:hAnsi="Times New Roman" w:cs="Times New Roman"/>
            <w:sz w:val="24"/>
            <w:szCs w:val="24"/>
          </w:rPr>
          <w:t xml:space="preserve"> </w:t>
        </w:r>
      </w:ins>
      <w:r w:rsidR="006727F5" w:rsidRPr="002968EE">
        <w:rPr>
          <w:rFonts w:ascii="Times New Roman" w:eastAsia="Times New Roman" w:hAnsi="Times New Roman" w:cs="Times New Roman"/>
          <w:sz w:val="24"/>
          <w:szCs w:val="24"/>
        </w:rPr>
        <w:t xml:space="preserve">and forecast horizons. </w:t>
      </w:r>
    </w:p>
    <w:p w14:paraId="3F069BCD"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w:t>
      </w:r>
      <w:del w:id="342" w:author="Abby Lewis" w:date="2021-07-05T10:36:00Z">
        <w:r w:rsidRPr="002968EE" w:rsidDel="00776F34">
          <w:rPr>
            <w:rFonts w:ascii="Times New Roman" w:eastAsia="Times New Roman" w:hAnsi="Times New Roman" w:cs="Times New Roman"/>
            <w:sz w:val="24"/>
            <w:szCs w:val="24"/>
          </w:rPr>
          <w:delText>skill</w:delText>
        </w:r>
      </w:del>
      <w:ins w:id="343" w:author="Abby Lewis" w:date="2021-07-05T10:36:00Z">
        <w:r w:rsidR="00776F3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and stakeholder education (Hobday et al. 2019). However, it was rare for a paper to include any explicit mention of ethical considerations made in designing the forecast (5% of papers overall; 25% of forecasts that are in use by an end user). Given the power of forecasts to inform decision support, education on how to </w:t>
      </w:r>
      <w:del w:id="344" w:author="Abby Lewis" w:date="2021-06-12T19:33:00Z">
        <w:r w:rsidRPr="002968EE">
          <w:rPr>
            <w:rFonts w:ascii="Times New Roman" w:eastAsia="Times New Roman" w:hAnsi="Times New Roman" w:cs="Times New Roman"/>
            <w:sz w:val="24"/>
            <w:szCs w:val="24"/>
          </w:rPr>
          <w:delText xml:space="preserve">carefully </w:delText>
        </w:r>
      </w:del>
      <w:r w:rsidRPr="002968EE">
        <w:rPr>
          <w:rFonts w:ascii="Times New Roman" w:eastAsia="Times New Roman" w:hAnsi="Times New Roman" w:cs="Times New Roman"/>
          <w:sz w:val="24"/>
          <w:szCs w:val="24"/>
        </w:rPr>
        <w:t xml:space="preserve">navigate </w:t>
      </w:r>
      <w:del w:id="345" w:author="Abby Lewis" w:date="2021-06-12T19:32:00Z">
        <w:r w:rsidRPr="002968EE">
          <w:rPr>
            <w:rFonts w:ascii="Times New Roman" w:eastAsia="Times New Roman" w:hAnsi="Times New Roman" w:cs="Times New Roman"/>
            <w:sz w:val="24"/>
            <w:szCs w:val="24"/>
          </w:rPr>
          <w:delText>these decisions</w:delText>
        </w:r>
      </w:del>
      <w:ins w:id="346" w:author="Abby Lewis" w:date="2021-06-12T19:32:00Z">
        <w:del w:id="347" w:author="Cayelan C. Carey" w:date="2021-06-16T13:16:00Z">
          <w:r w:rsidRPr="002968EE">
            <w:rPr>
              <w:rFonts w:ascii="Times New Roman" w:eastAsia="Times New Roman" w:hAnsi="Times New Roman" w:cs="Times New Roman"/>
              <w:sz w:val="24"/>
              <w:szCs w:val="24"/>
            </w:rPr>
            <w:delText>engaging</w:delText>
          </w:r>
        </w:del>
      </w:ins>
      <w:ins w:id="348" w:author="Cayelan C. Carey" w:date="2021-06-16T13:16:00Z">
        <w:r w:rsidRPr="002968EE">
          <w:rPr>
            <w:rFonts w:ascii="Times New Roman" w:eastAsia="Times New Roman" w:hAnsi="Times New Roman" w:cs="Times New Roman"/>
            <w:sz w:val="24"/>
            <w:szCs w:val="24"/>
          </w:rPr>
          <w:t>engagement</w:t>
        </w:r>
      </w:ins>
      <w:ins w:id="349" w:author="Abby Lewis" w:date="2021-06-12T19:32:00Z">
        <w:r w:rsidRPr="002968EE">
          <w:rPr>
            <w:rFonts w:ascii="Times New Roman" w:eastAsia="Times New Roman" w:hAnsi="Times New Roman" w:cs="Times New Roman"/>
            <w:sz w:val="24"/>
            <w:szCs w:val="24"/>
          </w:rPr>
          <w:t xml:space="preserve"> with end users, and particularly</w:t>
        </w:r>
      </w:ins>
      <w:ins w:id="350" w:author="Nicholas Hammond" w:date="2021-06-29T15:12:00Z">
        <w:r w:rsidR="00B479D5" w:rsidRPr="002968EE">
          <w:rPr>
            <w:rFonts w:ascii="Times New Roman" w:eastAsia="Times New Roman" w:hAnsi="Times New Roman" w:cs="Times New Roman"/>
            <w:sz w:val="24"/>
            <w:szCs w:val="24"/>
          </w:rPr>
          <w:t xml:space="preserve"> any</w:t>
        </w:r>
      </w:ins>
      <w:ins w:id="351" w:author="Abby Lewis" w:date="2021-06-12T19:32:00Z">
        <w:r w:rsidRPr="002968EE">
          <w:rPr>
            <w:rFonts w:ascii="Times New Roman" w:eastAsia="Times New Roman" w:hAnsi="Times New Roman" w:cs="Times New Roman"/>
            <w:sz w:val="24"/>
            <w:szCs w:val="24"/>
          </w:rPr>
          <w:t xml:space="preserve"> ethical considerations that must be made, </w:t>
        </w:r>
      </w:ins>
      <w:del w:id="352" w:author="Abby Lewis" w:date="2021-06-12T19:32:00Z">
        <w:r w:rsidRPr="002968EE">
          <w:rPr>
            <w:rFonts w:ascii="Times New Roman" w:eastAsia="Times New Roman" w:hAnsi="Times New Roman" w:cs="Times New Roman"/>
            <w:sz w:val="24"/>
            <w:szCs w:val="24"/>
          </w:rPr>
          <w:delText xml:space="preserve"> </w:delText>
        </w:r>
      </w:del>
      <w:r w:rsidRPr="002968EE">
        <w:rPr>
          <w:rFonts w:ascii="Times New Roman" w:eastAsia="Times New Roman" w:hAnsi="Times New Roman" w:cs="Times New Roman"/>
          <w:sz w:val="24"/>
          <w:szCs w:val="24"/>
        </w:rPr>
        <w:t>may be useful in improving the utility of forecasts for stakeholder use.</w:t>
      </w:r>
    </w:p>
    <w:p w14:paraId="7B93EFB2"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353" w:name="_heading=h.3j2qqm3" w:colFirst="0" w:colLast="0"/>
      <w:bookmarkEnd w:id="353"/>
      <w:r w:rsidRPr="002968EE">
        <w:rPr>
          <w:rFonts w:ascii="Times New Roman" w:eastAsia="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w:t>
      </w:r>
      <w:del w:id="354" w:author="Abby Lewis" w:date="2021-07-05T10:37:00Z">
        <w:r w:rsidRPr="002968EE" w:rsidDel="00776F34">
          <w:rPr>
            <w:rFonts w:ascii="Times New Roman" w:eastAsia="Times New Roman" w:hAnsi="Times New Roman" w:cs="Times New Roman"/>
            <w:sz w:val="24"/>
            <w:szCs w:val="24"/>
          </w:rPr>
          <w:delText xml:space="preserve">model </w:delText>
        </w:r>
      </w:del>
      <w:ins w:id="355" w:author="Abby Lewis" w:date="2021-07-05T10:37:00Z">
        <w:r w:rsidR="00776F34">
          <w:rPr>
            <w:rFonts w:ascii="Times New Roman" w:eastAsia="Times New Roman" w:hAnsi="Times New Roman" w:cs="Times New Roman"/>
            <w:sz w:val="24"/>
            <w:szCs w:val="24"/>
          </w:rPr>
          <w:t>forecast</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skill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p>
    <w:p w14:paraId="755F72E7"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9C7EFD7"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Published forecasts provide insight into forecastability across </w:t>
      </w:r>
      <w:del w:id="356" w:author="Abby Lewis" w:date="2021-07-02T10:20:00Z">
        <w:r w:rsidRPr="002968EE" w:rsidDel="009A4290">
          <w:rPr>
            <w:rFonts w:ascii="Times New Roman" w:eastAsia="Times New Roman" w:hAnsi="Times New Roman" w:cs="Times New Roman"/>
            <w:b/>
            <w:sz w:val="24"/>
            <w:szCs w:val="24"/>
          </w:rPr>
          <w:delText xml:space="preserve">ecosystems </w:delText>
        </w:r>
      </w:del>
      <w:ins w:id="357" w:author="Abby Lewis" w:date="2021-07-05T10:47:00Z">
        <w:r w:rsidR="00E84080">
          <w:rPr>
            <w:rFonts w:ascii="Times New Roman" w:eastAsia="Times New Roman" w:hAnsi="Times New Roman" w:cs="Times New Roman"/>
            <w:b/>
            <w:sz w:val="24"/>
            <w:szCs w:val="24"/>
          </w:rPr>
          <w:t>scales</w:t>
        </w:r>
      </w:ins>
      <w:ins w:id="358" w:author="Abby Lewis" w:date="2021-07-02T10:20:00Z">
        <w:r w:rsidR="009A4290" w:rsidRPr="002968EE">
          <w:rPr>
            <w:rFonts w:ascii="Times New Roman" w:eastAsia="Times New Roman" w:hAnsi="Times New Roman" w:cs="Times New Roman"/>
            <w:b/>
            <w:sz w:val="24"/>
            <w:szCs w:val="24"/>
          </w:rPr>
          <w:t xml:space="preserve"> </w:t>
        </w:r>
      </w:ins>
      <w:r w:rsidRPr="002968EE">
        <w:rPr>
          <w:rFonts w:ascii="Times New Roman" w:eastAsia="Times New Roman" w:hAnsi="Times New Roman" w:cs="Times New Roman"/>
          <w:b/>
          <w:sz w:val="24"/>
          <w:szCs w:val="24"/>
        </w:rPr>
        <w:t xml:space="preserve">and </w:t>
      </w:r>
      <w:del w:id="359" w:author="Abby Lewis" w:date="2021-07-05T10:47:00Z">
        <w:r w:rsidRPr="002968EE" w:rsidDel="00E84080">
          <w:rPr>
            <w:rFonts w:ascii="Times New Roman" w:eastAsia="Times New Roman" w:hAnsi="Times New Roman" w:cs="Times New Roman"/>
            <w:b/>
            <w:sz w:val="24"/>
            <w:szCs w:val="24"/>
          </w:rPr>
          <w:delText>models</w:delText>
        </w:r>
      </w:del>
      <w:ins w:id="360" w:author="Abby Lewis" w:date="2021-07-05T10:47:00Z">
        <w:r w:rsidR="00E84080">
          <w:rPr>
            <w:rFonts w:ascii="Times New Roman" w:eastAsia="Times New Roman" w:hAnsi="Times New Roman" w:cs="Times New Roman"/>
            <w:b/>
            <w:sz w:val="24"/>
            <w:szCs w:val="24"/>
          </w:rPr>
          <w:t>variables</w:t>
        </w:r>
      </w:ins>
    </w:p>
    <w:p w14:paraId="364908E9" w14:textId="45BB8872"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Analyzing forecastability across variables, we found that </w:t>
      </w:r>
      <w:ins w:id="361" w:author="Abby Lewis" w:date="2021-07-02T10:20:00Z">
        <w:r w:rsidR="009A4290">
          <w:rPr>
            <w:rFonts w:ascii="Times New Roman" w:eastAsia="Times New Roman" w:hAnsi="Times New Roman" w:cs="Times New Roman"/>
            <w:sz w:val="24"/>
            <w:szCs w:val="24"/>
          </w:rPr>
          <w:t xml:space="preserve">aquatic </w:t>
        </w:r>
      </w:ins>
      <w:r w:rsidRPr="002968EE">
        <w:rPr>
          <w:rFonts w:ascii="Times New Roman" w:eastAsia="Times New Roman" w:hAnsi="Times New Roman" w:cs="Times New Roman"/>
          <w:sz w:val="24"/>
          <w:szCs w:val="24"/>
        </w:rPr>
        <w:t>c</w:t>
      </w:r>
      <w:r w:rsidRPr="002968EE">
        <w:rPr>
          <w:rFonts w:ascii="Times New Roman" w:eastAsia="Times New Roman" w:hAnsi="Times New Roman" w:cs="Times New Roman"/>
          <w:sz w:val="24"/>
          <w:szCs w:val="24"/>
          <w:highlight w:val="white"/>
        </w:rPr>
        <w:t xml:space="preserve">hlorophyll and phytoplankton taxa were more predictable than pollen and evapotranspiration at the shortest </w:t>
      </w:r>
      <w:del w:id="362" w:author="Abby Lewis" w:date="2021-07-10T09:54:00Z">
        <w:r w:rsidRPr="002968EE" w:rsidDel="00724E4C">
          <w:rPr>
            <w:rFonts w:ascii="Times New Roman" w:eastAsia="Times New Roman" w:hAnsi="Times New Roman" w:cs="Times New Roman"/>
            <w:sz w:val="24"/>
            <w:szCs w:val="24"/>
            <w:highlight w:val="white"/>
          </w:rPr>
          <w:delText xml:space="preserve">time </w:delText>
        </w:r>
      </w:del>
      <w:ins w:id="363" w:author="Abby Lewis" w:date="2021-07-10T09:54:00Z">
        <w:r w:rsidR="00724E4C">
          <w:rPr>
            <w:rFonts w:ascii="Times New Roman" w:eastAsia="Times New Roman" w:hAnsi="Times New Roman" w:cs="Times New Roman"/>
            <w:sz w:val="24"/>
            <w:szCs w:val="24"/>
            <w:highlight w:val="white"/>
          </w:rPr>
          <w:t>forecast</w:t>
        </w:r>
        <w:r w:rsidR="00724E4C"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w:t>
      </w:r>
      <w:del w:id="364" w:author="Abby Lewis" w:date="2021-07-10T09:54:00Z">
        <w:r w:rsidRPr="002968EE" w:rsidDel="00724E4C">
          <w:rPr>
            <w:rFonts w:ascii="Times New Roman" w:eastAsia="Times New Roman" w:hAnsi="Times New Roman" w:cs="Times New Roman"/>
            <w:sz w:val="24"/>
            <w:szCs w:val="24"/>
            <w:highlight w:val="white"/>
          </w:rPr>
          <w:delText xml:space="preserve">time </w:delText>
        </w:r>
      </w:del>
      <w:ins w:id="365" w:author="Abby Lewis" w:date="2021-07-10T09:54:00Z">
        <w:r w:rsidR="00724E4C">
          <w:rPr>
            <w:rFonts w:ascii="Times New Roman" w:eastAsia="Times New Roman" w:hAnsi="Times New Roman" w:cs="Times New Roman"/>
            <w:sz w:val="24"/>
            <w:szCs w:val="24"/>
            <w:highlight w:val="white"/>
          </w:rPr>
          <w:t>forecast</w:t>
        </w:r>
        <w:r w:rsidR="00724E4C"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horizons likely indicates a greater degree of autocorrelation in these processes </w:t>
      </w:r>
      <w:r w:rsidRPr="002968EE">
        <w:rPr>
          <w:rFonts w:ascii="Times New Roman" w:eastAsia="Times New Roman" w:hAnsi="Times New Roman" w:cs="Times New Roman"/>
          <w:sz w:val="24"/>
          <w:szCs w:val="24"/>
        </w:rPr>
        <w:t xml:space="preserve">(Reynolds 2006), but predictability quickly decays over time due to bloom dynamics (e.g., </w:t>
      </w: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et al. 2011, </w:t>
      </w:r>
      <w:proofErr w:type="spellStart"/>
      <w:r w:rsidRPr="002968EE">
        <w:rPr>
          <w:rFonts w:ascii="Times New Roman" w:eastAsia="Times New Roman" w:hAnsi="Times New Roman" w:cs="Times New Roman"/>
          <w:sz w:val="24"/>
          <w:szCs w:val="24"/>
        </w:rPr>
        <w:t>Recknagel</w:t>
      </w:r>
      <w:proofErr w:type="spellEnd"/>
      <w:r w:rsidRPr="002968EE">
        <w:rPr>
          <w:rFonts w:ascii="Times New Roman" w:eastAsia="Times New Roman" w:hAnsi="Times New Roman" w:cs="Times New Roman"/>
          <w:sz w:val="24"/>
          <w:szCs w:val="24"/>
        </w:rPr>
        <w:t xml:space="preserve"> et al. 2016).</w:t>
      </w:r>
      <w:r w:rsidRPr="002968EE">
        <w:rPr>
          <w:rFonts w:ascii="Times New Roman" w:eastAsia="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2AE7AB83"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While this is a preliminary analysis limited to four ecological variables, it is among the first comparative tests that have analyzed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forecast horizon for three types </w:t>
      </w:r>
      <w:r w:rsidRPr="002968EE">
        <w:rPr>
          <w:rFonts w:ascii="Times New Roman" w:eastAsia="Times New Roman" w:hAnsi="Times New Roman" w:cs="Times New Roman"/>
          <w:sz w:val="24"/>
          <w:szCs w:val="24"/>
          <w:highlight w:val="white"/>
        </w:rPr>
        <w:lastRenderedPageBreak/>
        <w:t>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14AB8467"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366" w:name="_heading=h.1y810tw" w:colFirst="0" w:colLast="0"/>
      <w:bookmarkEnd w:id="366"/>
      <w:r w:rsidRPr="002968EE">
        <w:rPr>
          <w:rFonts w:ascii="Times New Roman" w:eastAsia="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2968EE">
        <w:rPr>
          <w:rFonts w:ascii="Times New Roman" w:eastAsia="Times New Roman" w:hAnsi="Times New Roman" w:cs="Times New Roman"/>
          <w:sz w:val="24"/>
          <w:szCs w:val="24"/>
          <w:highlight w:val="white"/>
        </w:rPr>
        <w:t xml:space="preserve">increased assessment and reporting of forecast </w:t>
      </w:r>
      <w:del w:id="367" w:author="Abby Lewis" w:date="2021-07-05T10:37:00Z">
        <w:r w:rsidRPr="002968EE" w:rsidDel="00776F34">
          <w:rPr>
            <w:rFonts w:ascii="Times New Roman" w:eastAsia="Times New Roman" w:hAnsi="Times New Roman" w:cs="Times New Roman"/>
            <w:sz w:val="24"/>
            <w:szCs w:val="24"/>
            <w:highlight w:val="white"/>
          </w:rPr>
          <w:delText xml:space="preserve">skill </w:delText>
        </w:r>
      </w:del>
      <w:ins w:id="368" w:author="Abby Lewis" w:date="2021-07-05T10:37: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no better than the null differs among variables; and increased </w:t>
      </w:r>
      <w:del w:id="369" w:author="Abby Lewis" w:date="2021-07-02T11:10:00Z">
        <w:r w:rsidRPr="002968EE" w:rsidDel="003E0283">
          <w:rPr>
            <w:rFonts w:ascii="Times New Roman" w:eastAsia="Times New Roman" w:hAnsi="Times New Roman" w:cs="Times New Roman"/>
            <w:sz w:val="24"/>
            <w:szCs w:val="24"/>
            <w:highlight w:val="white"/>
          </w:rPr>
          <w:delText>uncertainty partitioning</w:delText>
        </w:r>
      </w:del>
      <w:ins w:id="370" w:author="Abby Lewis" w:date="2021-07-05T10:06:00Z">
        <w:r w:rsidR="00970EBA">
          <w:rPr>
            <w:rFonts w:ascii="Times New Roman" w:eastAsia="Times New Roman" w:hAnsi="Times New Roman" w:cs="Times New Roman"/>
            <w:sz w:val="24"/>
            <w:szCs w:val="24"/>
            <w:highlight w:val="white"/>
          </w:rPr>
          <w:t>quantification</w:t>
        </w:r>
      </w:ins>
      <w:ins w:id="371" w:author="Abby Lewis" w:date="2021-07-02T11:10:00Z">
        <w:r w:rsidR="003E0283">
          <w:rPr>
            <w:rFonts w:ascii="Times New Roman" w:eastAsia="Times New Roman" w:hAnsi="Times New Roman" w:cs="Times New Roman"/>
            <w:sz w:val="24"/>
            <w:szCs w:val="24"/>
            <w:highlight w:val="white"/>
          </w:rPr>
          <w:t xml:space="preserve"> of uncertainty</w:t>
        </w:r>
      </w:ins>
      <w:r w:rsidRPr="002968EE">
        <w:rPr>
          <w:rFonts w:ascii="Times New Roman" w:eastAsia="Times New Roman" w:hAnsi="Times New Roman" w:cs="Times New Roman"/>
          <w:sz w:val="24"/>
          <w:szCs w:val="24"/>
          <w:highlight w:val="white"/>
        </w:rPr>
        <w:t xml:space="preserve"> allows researchers to compare how uncertainty sources differ across scales and variables.</w:t>
      </w:r>
    </w:p>
    <w:p w14:paraId="130325A8" w14:textId="77777777" w:rsidR="002E34FA" w:rsidRPr="002968EE" w:rsidRDefault="002E34FA">
      <w:pPr>
        <w:spacing w:line="480" w:lineRule="auto"/>
        <w:ind w:firstLine="720"/>
        <w:rPr>
          <w:rFonts w:ascii="Times New Roman" w:eastAsia="Times New Roman" w:hAnsi="Times New Roman" w:cs="Times New Roman"/>
          <w:sz w:val="24"/>
          <w:szCs w:val="24"/>
        </w:rPr>
      </w:pPr>
    </w:p>
    <w:p w14:paraId="7AC86762" w14:textId="77777777" w:rsidR="002E34FA" w:rsidRPr="002968EE" w:rsidRDefault="006727F5">
      <w:pPr>
        <w:spacing w:line="480" w:lineRule="auto"/>
        <w:rPr>
          <w:rFonts w:ascii="Times New Roman" w:eastAsia="Times New Roman" w:hAnsi="Times New Roman" w:cs="Times New Roman"/>
          <w:b/>
          <w:sz w:val="24"/>
          <w:szCs w:val="24"/>
          <w:highlight w:val="yellow"/>
        </w:rPr>
      </w:pPr>
      <w:r w:rsidRPr="002968EE">
        <w:rPr>
          <w:rFonts w:ascii="Times New Roman" w:eastAsia="Times New Roman" w:hAnsi="Times New Roman" w:cs="Times New Roman"/>
          <w:b/>
          <w:sz w:val="24"/>
          <w:szCs w:val="24"/>
        </w:rPr>
        <w:t>Literature search process: observations and limitations</w:t>
      </w:r>
    </w:p>
    <w:p w14:paraId="75331422" w14:textId="12F0AFD8"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While the rates of adoption of these proposed best practices (Box 1) are low overall, they are not necessarily unexpected. </w:t>
      </w:r>
      <w:ins w:id="372" w:author="Abby Lewis" w:date="2021-06-13T16:19:00Z">
        <w:r w:rsidRPr="002968EE">
          <w:rPr>
            <w:rFonts w:ascii="Times New Roman" w:eastAsia="Times New Roman" w:hAnsi="Times New Roman" w:cs="Times New Roman"/>
            <w:sz w:val="24"/>
            <w:szCs w:val="24"/>
          </w:rPr>
          <w:t>Different forecasting applications likely require different best practices; in this analysis, we have divided our selected best practices</w:t>
        </w:r>
      </w:ins>
      <w:ins w:id="373" w:author="Abby Lewis" w:date="2021-07-10T10:00:00Z">
        <w:r w:rsidR="00E770DA">
          <w:rPr>
            <w:rFonts w:ascii="Times New Roman" w:eastAsia="Times New Roman" w:hAnsi="Times New Roman" w:cs="Times New Roman"/>
            <w:sz w:val="24"/>
            <w:szCs w:val="24"/>
          </w:rPr>
          <w:t xml:space="preserve"> among</w:t>
        </w:r>
      </w:ins>
      <w:ins w:id="374" w:author="Abby Lewis" w:date="2021-06-13T16:20:00Z">
        <w:r w:rsidRPr="002968EE">
          <w:rPr>
            <w:rFonts w:ascii="Times New Roman" w:eastAsia="Times New Roman" w:hAnsi="Times New Roman" w:cs="Times New Roman"/>
            <w:sz w:val="24"/>
            <w:szCs w:val="24"/>
          </w:rPr>
          <w:t xml:space="preserve"> three categories: </w:t>
        </w:r>
      </w:ins>
      <w:ins w:id="375" w:author="Abby Lewis" w:date="2021-07-06T20:47:00Z">
        <w:r w:rsidR="002E0964" w:rsidRPr="002E0964">
          <w:rPr>
            <w:rFonts w:ascii="Times New Roman" w:eastAsia="Times New Roman" w:hAnsi="Times New Roman" w:cs="Times New Roman"/>
            <w:i/>
            <w:iCs/>
            <w:sz w:val="24"/>
            <w:szCs w:val="24"/>
            <w:rPrChange w:id="376" w:author="Abby Lewis" w:date="2021-07-06T20:48:00Z">
              <w:rPr>
                <w:rFonts w:ascii="Times New Roman" w:eastAsia="Times New Roman" w:hAnsi="Times New Roman" w:cs="Times New Roman"/>
                <w:sz w:val="24"/>
                <w:szCs w:val="24"/>
              </w:rPr>
            </w:rPrChange>
          </w:rPr>
          <w:t>F</w:t>
        </w:r>
      </w:ins>
      <w:ins w:id="377" w:author="Abby Lewis" w:date="2021-06-13T16:20:00Z">
        <w:r w:rsidRPr="002E0964">
          <w:rPr>
            <w:rFonts w:ascii="Times New Roman" w:eastAsia="Times New Roman" w:hAnsi="Times New Roman" w:cs="Times New Roman"/>
            <w:i/>
            <w:iCs/>
            <w:sz w:val="24"/>
            <w:szCs w:val="24"/>
            <w:rPrChange w:id="378" w:author="Abby Lewis" w:date="2021-07-06T20:48:00Z">
              <w:rPr>
                <w:rFonts w:ascii="Times New Roman" w:eastAsia="Times New Roman" w:hAnsi="Times New Roman" w:cs="Times New Roman"/>
                <w:sz w:val="24"/>
                <w:szCs w:val="24"/>
              </w:rPr>
            </w:rPrChange>
          </w:rPr>
          <w:t xml:space="preserve">orecast </w:t>
        </w:r>
      </w:ins>
      <w:ins w:id="379" w:author="Abby Lewis" w:date="2021-07-06T20:47:00Z">
        <w:r w:rsidR="002E0964" w:rsidRPr="002E0964">
          <w:rPr>
            <w:rFonts w:ascii="Times New Roman" w:eastAsia="Times New Roman" w:hAnsi="Times New Roman" w:cs="Times New Roman"/>
            <w:i/>
            <w:iCs/>
            <w:sz w:val="24"/>
            <w:szCs w:val="24"/>
            <w:rPrChange w:id="380" w:author="Abby Lewis" w:date="2021-07-06T20:48:00Z">
              <w:rPr>
                <w:rFonts w:ascii="Times New Roman" w:eastAsia="Times New Roman" w:hAnsi="Times New Roman" w:cs="Times New Roman"/>
                <w:sz w:val="24"/>
                <w:szCs w:val="24"/>
              </w:rPr>
            </w:rPrChange>
          </w:rPr>
          <w:t>R</w:t>
        </w:r>
      </w:ins>
      <w:ins w:id="381" w:author="Abby Lewis" w:date="2021-06-13T16:20:00Z">
        <w:r w:rsidRPr="002E0964">
          <w:rPr>
            <w:rFonts w:ascii="Times New Roman" w:eastAsia="Times New Roman" w:hAnsi="Times New Roman" w:cs="Times New Roman"/>
            <w:i/>
            <w:iCs/>
            <w:sz w:val="24"/>
            <w:szCs w:val="24"/>
            <w:rPrChange w:id="382" w:author="Abby Lewis" w:date="2021-07-06T20:48:00Z">
              <w:rPr>
                <w:rFonts w:ascii="Times New Roman" w:eastAsia="Times New Roman" w:hAnsi="Times New Roman" w:cs="Times New Roman"/>
                <w:sz w:val="24"/>
                <w:szCs w:val="24"/>
              </w:rPr>
            </w:rPrChange>
          </w:rPr>
          <w:t>equirements</w:t>
        </w:r>
        <w:r w:rsidRPr="002968EE">
          <w:rPr>
            <w:rFonts w:ascii="Times New Roman" w:eastAsia="Times New Roman" w:hAnsi="Times New Roman" w:cs="Times New Roman"/>
            <w:sz w:val="24"/>
            <w:szCs w:val="24"/>
          </w:rPr>
          <w:t xml:space="preserve">, </w:t>
        </w:r>
      </w:ins>
      <w:ins w:id="383" w:author="Abby Lewis" w:date="2021-07-06T20:47:00Z">
        <w:r w:rsidR="002E0964" w:rsidRPr="002E0964">
          <w:rPr>
            <w:rFonts w:ascii="Times New Roman" w:eastAsia="Times New Roman" w:hAnsi="Times New Roman" w:cs="Times New Roman"/>
            <w:i/>
            <w:iCs/>
            <w:sz w:val="24"/>
            <w:szCs w:val="24"/>
            <w:rPrChange w:id="384" w:author="Abby Lewis" w:date="2021-07-06T20:47:00Z">
              <w:rPr>
                <w:rFonts w:ascii="Times New Roman" w:eastAsia="Times New Roman" w:hAnsi="Times New Roman" w:cs="Times New Roman"/>
                <w:sz w:val="24"/>
                <w:szCs w:val="24"/>
              </w:rPr>
            </w:rPrChange>
          </w:rPr>
          <w:t>D</w:t>
        </w:r>
      </w:ins>
      <w:ins w:id="385" w:author="Abby Lewis" w:date="2021-06-13T16:20:00Z">
        <w:r w:rsidRPr="002E0964">
          <w:rPr>
            <w:rFonts w:ascii="Times New Roman" w:eastAsia="Times New Roman" w:hAnsi="Times New Roman" w:cs="Times New Roman"/>
            <w:i/>
            <w:iCs/>
            <w:sz w:val="24"/>
            <w:szCs w:val="24"/>
            <w:rPrChange w:id="386" w:author="Abby Lewis" w:date="2021-07-06T20:47:00Z">
              <w:rPr>
                <w:rFonts w:ascii="Times New Roman" w:eastAsia="Times New Roman" w:hAnsi="Times New Roman" w:cs="Times New Roman"/>
                <w:sz w:val="24"/>
                <w:szCs w:val="24"/>
              </w:rPr>
            </w:rPrChange>
          </w:rPr>
          <w:t xml:space="preserve">ecision </w:t>
        </w:r>
      </w:ins>
      <w:ins w:id="387" w:author="Abby Lewis" w:date="2021-07-06T20:47:00Z">
        <w:r w:rsidR="002E0964" w:rsidRPr="002E0964">
          <w:rPr>
            <w:rFonts w:ascii="Times New Roman" w:eastAsia="Times New Roman" w:hAnsi="Times New Roman" w:cs="Times New Roman"/>
            <w:i/>
            <w:iCs/>
            <w:sz w:val="24"/>
            <w:szCs w:val="24"/>
            <w:rPrChange w:id="388" w:author="Abby Lewis" w:date="2021-07-06T20:47:00Z">
              <w:rPr>
                <w:rFonts w:ascii="Times New Roman" w:eastAsia="Times New Roman" w:hAnsi="Times New Roman" w:cs="Times New Roman"/>
                <w:sz w:val="24"/>
                <w:szCs w:val="24"/>
              </w:rPr>
            </w:rPrChange>
          </w:rPr>
          <w:t>S</w:t>
        </w:r>
      </w:ins>
      <w:ins w:id="389" w:author="Abby Lewis" w:date="2021-06-13T16:20:00Z">
        <w:r w:rsidRPr="002E0964">
          <w:rPr>
            <w:rFonts w:ascii="Times New Roman" w:eastAsia="Times New Roman" w:hAnsi="Times New Roman" w:cs="Times New Roman"/>
            <w:i/>
            <w:iCs/>
            <w:sz w:val="24"/>
            <w:szCs w:val="24"/>
            <w:rPrChange w:id="390" w:author="Abby Lewis" w:date="2021-07-06T20:47:00Z">
              <w:rPr>
                <w:rFonts w:ascii="Times New Roman" w:eastAsia="Times New Roman" w:hAnsi="Times New Roman" w:cs="Times New Roman"/>
                <w:sz w:val="24"/>
                <w:szCs w:val="24"/>
              </w:rPr>
            </w:rPrChange>
          </w:rPr>
          <w:t>upport</w:t>
        </w:r>
        <w:r w:rsidRPr="002968EE">
          <w:rPr>
            <w:rFonts w:ascii="Times New Roman" w:eastAsia="Times New Roman" w:hAnsi="Times New Roman" w:cs="Times New Roman"/>
            <w:sz w:val="24"/>
            <w:szCs w:val="24"/>
          </w:rPr>
          <w:t xml:space="preserve">, and </w:t>
        </w:r>
      </w:ins>
      <w:ins w:id="391" w:author="Abby Lewis" w:date="2021-07-06T20:47:00Z">
        <w:r w:rsidR="002E0964" w:rsidRPr="002E0964">
          <w:rPr>
            <w:rFonts w:ascii="Times New Roman" w:eastAsia="Times New Roman" w:hAnsi="Times New Roman" w:cs="Times New Roman"/>
            <w:i/>
            <w:iCs/>
            <w:sz w:val="24"/>
            <w:szCs w:val="24"/>
            <w:rPrChange w:id="392" w:author="Abby Lewis" w:date="2021-07-06T20:47:00Z">
              <w:rPr>
                <w:rFonts w:ascii="Times New Roman" w:eastAsia="Times New Roman" w:hAnsi="Times New Roman" w:cs="Times New Roman"/>
                <w:sz w:val="24"/>
                <w:szCs w:val="24"/>
              </w:rPr>
            </w:rPrChange>
          </w:rPr>
          <w:t>R</w:t>
        </w:r>
      </w:ins>
      <w:ins w:id="393" w:author="Abby Lewis" w:date="2021-06-13T16:20:00Z">
        <w:r w:rsidRPr="002E0964">
          <w:rPr>
            <w:rFonts w:ascii="Times New Roman" w:eastAsia="Times New Roman" w:hAnsi="Times New Roman" w:cs="Times New Roman"/>
            <w:i/>
            <w:iCs/>
            <w:sz w:val="24"/>
            <w:szCs w:val="24"/>
            <w:rPrChange w:id="394" w:author="Abby Lewis" w:date="2021-07-06T20:47:00Z">
              <w:rPr>
                <w:rFonts w:ascii="Times New Roman" w:eastAsia="Times New Roman" w:hAnsi="Times New Roman" w:cs="Times New Roman"/>
                <w:sz w:val="24"/>
                <w:szCs w:val="24"/>
              </w:rPr>
            </w:rPrChange>
          </w:rPr>
          <w:t>esearch</w:t>
        </w:r>
        <w:r w:rsidRPr="002968EE">
          <w:rPr>
            <w:rFonts w:ascii="Times New Roman" w:eastAsia="Times New Roman" w:hAnsi="Times New Roman" w:cs="Times New Roman"/>
            <w:sz w:val="24"/>
            <w:szCs w:val="24"/>
          </w:rPr>
          <w:t xml:space="preserve">. However, this is a coarse delineation, and the last two tiers are not mutually exclusive: </w:t>
        </w:r>
      </w:ins>
      <w:ins w:id="395" w:author="Abby Lewis" w:date="2021-07-06T20:48:00Z">
        <w:r w:rsidR="002E0964" w:rsidRPr="002E0964">
          <w:rPr>
            <w:rFonts w:ascii="Times New Roman" w:eastAsia="Times New Roman" w:hAnsi="Times New Roman" w:cs="Times New Roman"/>
            <w:i/>
            <w:iCs/>
            <w:sz w:val="24"/>
            <w:szCs w:val="24"/>
            <w:rPrChange w:id="396" w:author="Abby Lewis" w:date="2021-07-06T20:48:00Z">
              <w:rPr>
                <w:rFonts w:ascii="Times New Roman" w:eastAsia="Times New Roman" w:hAnsi="Times New Roman" w:cs="Times New Roman"/>
                <w:sz w:val="24"/>
                <w:szCs w:val="24"/>
              </w:rPr>
            </w:rPrChange>
          </w:rPr>
          <w:t>D</w:t>
        </w:r>
      </w:ins>
      <w:ins w:id="397" w:author="Abby Lewis" w:date="2021-06-13T16:20:00Z">
        <w:r w:rsidRPr="002E0964">
          <w:rPr>
            <w:rFonts w:ascii="Times New Roman" w:eastAsia="Times New Roman" w:hAnsi="Times New Roman" w:cs="Times New Roman"/>
            <w:i/>
            <w:iCs/>
            <w:sz w:val="24"/>
            <w:szCs w:val="24"/>
            <w:rPrChange w:id="398" w:author="Abby Lewis" w:date="2021-07-06T20:48:00Z">
              <w:rPr>
                <w:rFonts w:ascii="Times New Roman" w:eastAsia="Times New Roman" w:hAnsi="Times New Roman" w:cs="Times New Roman"/>
                <w:sz w:val="24"/>
                <w:szCs w:val="24"/>
              </w:rPr>
            </w:rPrChange>
          </w:rPr>
          <w:t xml:space="preserve">ecision </w:t>
        </w:r>
      </w:ins>
      <w:ins w:id="399" w:author="Abby Lewis" w:date="2021-07-06T20:48:00Z">
        <w:r w:rsidR="002E0964" w:rsidRPr="002E0964">
          <w:rPr>
            <w:rFonts w:ascii="Times New Roman" w:eastAsia="Times New Roman" w:hAnsi="Times New Roman" w:cs="Times New Roman"/>
            <w:i/>
            <w:iCs/>
            <w:sz w:val="24"/>
            <w:szCs w:val="24"/>
            <w:rPrChange w:id="400" w:author="Abby Lewis" w:date="2021-07-06T20:48:00Z">
              <w:rPr>
                <w:rFonts w:ascii="Times New Roman" w:eastAsia="Times New Roman" w:hAnsi="Times New Roman" w:cs="Times New Roman"/>
                <w:sz w:val="24"/>
                <w:szCs w:val="24"/>
              </w:rPr>
            </w:rPrChange>
          </w:rPr>
          <w:t>S</w:t>
        </w:r>
      </w:ins>
      <w:ins w:id="401" w:author="Abby Lewis" w:date="2021-06-13T16:20:00Z">
        <w:r w:rsidRPr="002E0964">
          <w:rPr>
            <w:rFonts w:ascii="Times New Roman" w:eastAsia="Times New Roman" w:hAnsi="Times New Roman" w:cs="Times New Roman"/>
            <w:i/>
            <w:iCs/>
            <w:sz w:val="24"/>
            <w:szCs w:val="24"/>
            <w:rPrChange w:id="402" w:author="Abby Lewis" w:date="2021-07-06T20:48:00Z">
              <w:rPr>
                <w:rFonts w:ascii="Times New Roman" w:eastAsia="Times New Roman" w:hAnsi="Times New Roman" w:cs="Times New Roman"/>
                <w:sz w:val="24"/>
                <w:szCs w:val="24"/>
              </w:rPr>
            </w:rPrChange>
          </w:rPr>
          <w:t>upport</w:t>
        </w:r>
        <w:r w:rsidRPr="002968EE">
          <w:rPr>
            <w:rFonts w:ascii="Times New Roman" w:eastAsia="Times New Roman" w:hAnsi="Times New Roman" w:cs="Times New Roman"/>
            <w:sz w:val="24"/>
            <w:szCs w:val="24"/>
          </w:rPr>
          <w:t xml:space="preserve"> practices can also be important for ecological understanding and vice versa. </w:t>
        </w:r>
      </w:ins>
      <w:r w:rsidRPr="002968EE">
        <w:rPr>
          <w:rFonts w:ascii="Times New Roman" w:eastAsia="Times New Roman" w:hAnsi="Times New Roman" w:cs="Times New Roman"/>
          <w:sz w:val="24"/>
          <w:szCs w:val="24"/>
        </w:rPr>
        <w:t xml:space="preserve">Ecological forecasting is an emerging discipline and many of these methods are still in development; notably, our list of proposed best </w:t>
      </w:r>
      <w:r w:rsidRPr="002968EE">
        <w:rPr>
          <w:rFonts w:ascii="Times New Roman" w:eastAsia="Times New Roman" w:hAnsi="Times New Roman" w:cs="Times New Roman"/>
          <w:sz w:val="24"/>
          <w:szCs w:val="24"/>
        </w:rPr>
        <w:lastRenderedPageBreak/>
        <w:t xml:space="preserve">practices was derived from papers that were all published within the last </w:t>
      </w:r>
      <w:del w:id="403" w:author="Abby Lewis" w:date="2021-06-13T15:43:00Z">
        <w:r w:rsidRPr="002968EE">
          <w:rPr>
            <w:rFonts w:ascii="Times New Roman" w:eastAsia="Times New Roman" w:hAnsi="Times New Roman" w:cs="Times New Roman"/>
            <w:sz w:val="24"/>
            <w:szCs w:val="24"/>
          </w:rPr>
          <w:delText xml:space="preserve">three </w:delText>
        </w:r>
      </w:del>
      <w:ins w:id="404" w:author="Abby Lewis" w:date="2021-06-13T15:43:00Z">
        <w:r w:rsidRPr="002968EE">
          <w:rPr>
            <w:rFonts w:ascii="Times New Roman" w:eastAsia="Times New Roman" w:hAnsi="Times New Roman" w:cs="Times New Roman"/>
            <w:sz w:val="24"/>
            <w:szCs w:val="24"/>
          </w:rPr>
          <w:t xml:space="preserve">four </w:t>
        </w:r>
      </w:ins>
      <w:r w:rsidRPr="002968EE">
        <w:rPr>
          <w:rFonts w:ascii="Times New Roman" w:eastAsia="Times New Roman" w:hAnsi="Times New Roman" w:cs="Times New Roman"/>
          <w:sz w:val="24"/>
          <w:szCs w:val="24"/>
        </w:rPr>
        <w:t xml:space="preserve">years of the dataset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w:t>
      </w:r>
      <w:ins w:id="405" w:author="Abby Lewis" w:date="2021-06-20T18:18:00Z">
        <w:r w:rsidRPr="002968EE">
          <w:rPr>
            <w:rFonts w:ascii="Times New Roman" w:eastAsia="Times New Roman" w:hAnsi="Times New Roman" w:cs="Times New Roman"/>
            <w:sz w:val="24"/>
            <w:szCs w:val="24"/>
          </w:rPr>
          <w:t>; Appendix S1</w:t>
        </w:r>
      </w:ins>
      <w:r w:rsidRPr="002968EE">
        <w:rPr>
          <w:rFonts w:ascii="Times New Roman" w:eastAsia="Times New Roman" w:hAnsi="Times New Roman" w:cs="Times New Roman"/>
          <w:sz w:val="24"/>
          <w:szCs w:val="24"/>
        </w:rPr>
        <w:t>). Ideally, best practices should evolve using a community-driven approach to enable buy-in and robustness to many applications (following Hanson et al. 2016)</w:t>
      </w:r>
      <w:del w:id="406" w:author="Abby Lewis" w:date="2021-06-13T15:38:00Z">
        <w:r w:rsidRPr="002968EE">
          <w:rPr>
            <w:rFonts w:ascii="Times New Roman" w:eastAsia="Times New Roman" w:hAnsi="Times New Roman" w:cs="Times New Roman"/>
            <w:sz w:val="24"/>
            <w:szCs w:val="24"/>
          </w:rPr>
          <w:delText>; consequently, our list is not exhaustive and some of the proposed practices may not be appropriate for every forecasting application</w:delText>
        </w:r>
      </w:del>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highlight w:val="white"/>
        </w:rPr>
        <w:t xml:space="preserve">Armstrong </w:t>
      </w:r>
      <w:r w:rsidRPr="002968EE">
        <w:rPr>
          <w:rFonts w:ascii="Times New Roman" w:eastAsia="Times New Roman" w:hAnsi="Times New Roman" w:cs="Times New Roman"/>
          <w:sz w:val="24"/>
          <w:szCs w:val="24"/>
        </w:rPr>
        <w:t>(2001)</w:t>
      </w:r>
      <w:r w:rsidRPr="002968EE">
        <w:rPr>
          <w:rFonts w:ascii="Times New Roman" w:eastAsia="Times New Roman" w:hAnsi="Times New Roman" w:cs="Times New Roman"/>
          <w:sz w:val="24"/>
          <w:szCs w:val="24"/>
          <w:highlight w:val="white"/>
        </w:rPr>
        <w:t xml:space="preserve"> proposed as many as 139 principles for forecasting at large, all of which could be relevant to ecological forecasting applications. </w:t>
      </w:r>
      <w:r w:rsidRPr="002968EE">
        <w:rPr>
          <w:rFonts w:ascii="Times New Roman" w:eastAsia="Times New Roman" w:hAnsi="Times New Roman" w:cs="Times New Roman"/>
          <w:sz w:val="24"/>
          <w:szCs w:val="24"/>
        </w:rPr>
        <w:t xml:space="preserve">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w:t>
      </w:r>
      <w:commentRangeStart w:id="407"/>
      <w:del w:id="408" w:author="Abby Lewis" w:date="2021-07-02T10:22:00Z">
        <w:r w:rsidRPr="002968EE" w:rsidDel="009A4290">
          <w:rPr>
            <w:rFonts w:ascii="Times New Roman" w:eastAsia="Times New Roman" w:hAnsi="Times New Roman" w:cs="Times New Roman"/>
            <w:sz w:val="24"/>
            <w:szCs w:val="24"/>
          </w:rPr>
          <w:delText xml:space="preserve">predictability </w:delText>
        </w:r>
      </w:del>
      <w:commentRangeEnd w:id="407"/>
      <w:ins w:id="409" w:author="Abby Lewis" w:date="2021-07-02T10:22:00Z">
        <w:r w:rsidR="009A4290">
          <w:rPr>
            <w:rFonts w:ascii="Times New Roman" w:eastAsia="Times New Roman" w:hAnsi="Times New Roman" w:cs="Times New Roman"/>
            <w:sz w:val="24"/>
            <w:szCs w:val="24"/>
          </w:rPr>
          <w:t>forecastability</w:t>
        </w:r>
        <w:r w:rsidR="009A4290" w:rsidRPr="002968EE">
          <w:rPr>
            <w:rFonts w:ascii="Times New Roman" w:eastAsia="Times New Roman" w:hAnsi="Times New Roman" w:cs="Times New Roman"/>
            <w:sz w:val="24"/>
            <w:szCs w:val="24"/>
          </w:rPr>
          <w:t xml:space="preserve"> </w:t>
        </w:r>
      </w:ins>
      <w:r w:rsidRPr="002968EE">
        <w:rPr>
          <w:rFonts w:ascii="Times New Roman" w:hAnsi="Times New Roman" w:cs="Times New Roman"/>
          <w:sz w:val="24"/>
          <w:szCs w:val="24"/>
        </w:rPr>
        <w:commentReference w:id="407"/>
      </w:r>
      <w:r w:rsidRPr="002968EE">
        <w:rPr>
          <w:rFonts w:ascii="Times New Roman" w:eastAsia="Times New Roman" w:hAnsi="Times New Roman" w:cs="Times New Roman"/>
          <w:sz w:val="24"/>
          <w:szCs w:val="24"/>
        </w:rPr>
        <w:t>of ecological variables and the tools and techniques needed to make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43984E2B"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 proceedings, and no one journal published more than 15 near-term ecological forecasts papers in this analysis. Decentralized forecast publications may present a barrier to those interested in this literature, particularly because there is no one search term that comprehensively surveys the current near-term ecological forecasting literature. Many papers do not explicitly use the terms “near-term” or “ecological” when describing forecasts for a particular application, and only 5% of the results from our initial search for the term “forecast*” </w:t>
      </w:r>
      <w:r w:rsidRPr="002968EE">
        <w:rPr>
          <w:rFonts w:ascii="Times New Roman" w:eastAsia="Times New Roman" w:hAnsi="Times New Roman" w:cs="Times New Roman"/>
          <w:sz w:val="24"/>
          <w:szCs w:val="24"/>
        </w:rPr>
        <w:lastRenderedPageBreak/>
        <w:t xml:space="preserve">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44FB9E2A"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410" w:name="_heading=h.4i7ojhp" w:colFirst="0" w:colLast="0"/>
      <w:bookmarkEnd w:id="410"/>
      <w:r w:rsidRPr="002968EE">
        <w:rPr>
          <w:rFonts w:ascii="Times New Roman" w:eastAsia="Times New Roman" w:hAnsi="Times New Roman" w:cs="Times New Roman"/>
          <w:sz w:val="24"/>
          <w:szCs w:val="24"/>
        </w:rPr>
        <w:t>Importantly, this comprehensive analysis of near-term ecological forecasting literature is limited to published forecast results. Operational forecasting systems that have n</w:t>
      </w:r>
      <w:r w:rsidRPr="002968EE">
        <w:rPr>
          <w:rFonts w:ascii="Times New Roman" w:eastAsia="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w:t>
      </w:r>
      <w:ins w:id="411" w:author="Cayelan C. Carey" w:date="2021-07-06T16:26:00Z">
        <w:r w:rsidR="00D87C1F">
          <w:rPr>
            <w:rFonts w:ascii="Times New Roman" w:eastAsia="Times New Roman" w:hAnsi="Times New Roman" w:cs="Times New Roman"/>
            <w:sz w:val="24"/>
            <w:szCs w:val="24"/>
            <w:highlight w:val="white"/>
          </w:rPr>
          <w:t xml:space="preserve">exclusion </w:t>
        </w:r>
      </w:ins>
      <w:r w:rsidRPr="002968EE">
        <w:rPr>
          <w:rFonts w:ascii="Times New Roman" w:eastAsia="Times New Roman" w:hAnsi="Times New Roman" w:cs="Times New Roman"/>
          <w:sz w:val="24"/>
          <w:szCs w:val="24"/>
          <w:highlight w:val="white"/>
        </w:rPr>
        <w:t xml:space="preserve">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forecast revisions may make it difficult to publish genuine forecasts. Because of this, most papers in this study are likely hindcasts or forecast </w:t>
      </w:r>
      <w:proofErr w:type="spellStart"/>
      <w:r w:rsidRPr="002968EE">
        <w:rPr>
          <w:rFonts w:ascii="Times New Roman" w:eastAsia="Times New Roman" w:hAnsi="Times New Roman" w:cs="Times New Roman"/>
          <w:sz w:val="24"/>
          <w:szCs w:val="24"/>
          <w:highlight w:val="white"/>
        </w:rPr>
        <w:t>reanalyses</w:t>
      </w:r>
      <w:proofErr w:type="spellEnd"/>
      <w:r w:rsidRPr="002968EE">
        <w:rPr>
          <w:rFonts w:ascii="Times New Roman" w:eastAsia="Times New Roman" w:hAnsi="Times New Roman" w:cs="Times New Roman"/>
          <w:sz w:val="24"/>
          <w:szCs w:val="24"/>
          <w:highlight w:val="white"/>
        </w:rPr>
        <w:t xml:space="preserve">. Third, because of publication biases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xml:space="preserve"> 1990, </w:t>
      </w: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p>
    <w:p w14:paraId="03EF833C"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68A3D56" w14:textId="77777777" w:rsidR="002E34FA" w:rsidRPr="002968EE" w:rsidRDefault="006727F5">
      <w:pPr>
        <w:spacing w:line="480" w:lineRule="auto"/>
        <w:rPr>
          <w:rFonts w:ascii="Times New Roman" w:eastAsia="Times New Roman" w:hAnsi="Times New Roman" w:cs="Times New Roman"/>
          <w:b/>
          <w:color w:val="3C4043"/>
          <w:sz w:val="24"/>
          <w:szCs w:val="24"/>
          <w:highlight w:val="yellow"/>
        </w:rPr>
      </w:pPr>
      <w:r w:rsidRPr="002968EE">
        <w:rPr>
          <w:rFonts w:ascii="Times New Roman" w:eastAsia="Times New Roman" w:hAnsi="Times New Roman" w:cs="Times New Roman"/>
          <w:b/>
          <w:sz w:val="24"/>
          <w:szCs w:val="24"/>
        </w:rPr>
        <w:t>Future needs in near-term ecological forecasting</w:t>
      </w:r>
    </w:p>
    <w:p w14:paraId="505FC9FC" w14:textId="6B96F3D6"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Looking to the future, advancing the field of near-term ecological forecasting will involve a suite of technological, organizational, and educational advances. First, the low level of adoption of the proposed best practices suggests that increased coordination within the ecological </w:t>
      </w:r>
      <w:r w:rsidRPr="002968EE">
        <w:rPr>
          <w:rFonts w:ascii="Times New Roman" w:eastAsia="Times New Roman" w:hAnsi="Times New Roman" w:cs="Times New Roman"/>
          <w:sz w:val="24"/>
          <w:szCs w:val="24"/>
          <w:highlight w:val="white"/>
        </w:rPr>
        <w:lastRenderedPageBreak/>
        <w:t>forecasting research community for developing common forecasting standards</w:t>
      </w:r>
      <w:ins w:id="412" w:author="Abby Lewis" w:date="2021-06-12T17:55:00Z">
        <w:r w:rsidRPr="002968EE">
          <w:rPr>
            <w:rFonts w:ascii="Times New Roman" w:eastAsia="Times New Roman" w:hAnsi="Times New Roman" w:cs="Times New Roman"/>
            <w:sz w:val="24"/>
            <w:szCs w:val="24"/>
            <w:highlight w:val="white"/>
          </w:rPr>
          <w:t xml:space="preserve"> (e.g.</w:t>
        </w:r>
      </w:ins>
      <w:ins w:id="413" w:author="Abby Lewis" w:date="2021-07-10T10:00:00Z">
        <w:r w:rsidR="00E770DA">
          <w:rPr>
            <w:rFonts w:ascii="Times New Roman" w:eastAsia="Times New Roman" w:hAnsi="Times New Roman" w:cs="Times New Roman"/>
            <w:sz w:val="24"/>
            <w:szCs w:val="24"/>
            <w:highlight w:val="white"/>
          </w:rPr>
          <w:t xml:space="preserve">, </w:t>
        </w:r>
      </w:ins>
      <w:proofErr w:type="spellStart"/>
      <w:ins w:id="414" w:author="Abby Lewis" w:date="2021-06-12T17:55:00Z">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2021)</w:t>
        </w:r>
      </w:ins>
      <w:r w:rsidRPr="002968EE">
        <w:rPr>
          <w:rFonts w:ascii="Times New Roman" w:eastAsia="Times New Roman" w:hAnsi="Times New Roman" w:cs="Times New Roman"/>
          <w:sz w:val="24"/>
          <w:szCs w:val="24"/>
          <w:highlight w:val="white"/>
        </w:rPr>
        <w:t xml:space="preserve">, best practices, and vocabulary will advance near-term ecological forecasting. Second, we find that incorporation </w:t>
      </w:r>
      <w:del w:id="415" w:author="Abby Lewis" w:date="2021-07-02T11:10:00Z">
        <w:r w:rsidRPr="002968EE" w:rsidDel="003E0283">
          <w:rPr>
            <w:rFonts w:ascii="Times New Roman" w:eastAsia="Times New Roman" w:hAnsi="Times New Roman" w:cs="Times New Roman"/>
            <w:sz w:val="24"/>
            <w:szCs w:val="24"/>
            <w:highlight w:val="white"/>
          </w:rPr>
          <w:delText xml:space="preserve">and partitioning </w:delText>
        </w:r>
      </w:del>
      <w:r w:rsidRPr="002968EE">
        <w:rPr>
          <w:rFonts w:ascii="Times New Roman" w:eastAsia="Times New Roman" w:hAnsi="Times New Roman" w:cs="Times New Roman"/>
          <w:sz w:val="24"/>
          <w:szCs w:val="24"/>
          <w:highlight w:val="white"/>
        </w:rPr>
        <w:t xml:space="preserve">of uncertainty and </w:t>
      </w:r>
      <w:ins w:id="416" w:author="Abby Lewis" w:date="2021-07-02T11:10:00Z">
        <w:r w:rsidR="003E0283">
          <w:rPr>
            <w:rFonts w:ascii="Times New Roman" w:eastAsia="Times New Roman" w:hAnsi="Times New Roman" w:cs="Times New Roman"/>
            <w:sz w:val="24"/>
            <w:szCs w:val="24"/>
            <w:highlight w:val="white"/>
          </w:rPr>
          <w:t xml:space="preserve">use of </w:t>
        </w:r>
      </w:ins>
      <w:r w:rsidRPr="002968EE">
        <w:rPr>
          <w:rFonts w:ascii="Times New Roman" w:eastAsia="Times New Roman" w:hAnsi="Times New Roman" w:cs="Times New Roman"/>
          <w:sz w:val="24"/>
          <w:szCs w:val="24"/>
          <w:highlight w:val="white"/>
        </w:rPr>
        <w:t xml:space="preserve">null models are critical gaps in ecological forecasting literature where education may be needed. The creation of additional educational resources will enable more forecasts to be created and facilitate the adoption of best practices in ecological forecasting. Third, </w:t>
      </w:r>
      <w:r w:rsidRPr="002968EE">
        <w:rPr>
          <w:rFonts w:ascii="Times New Roman" w:eastAsia="Times New Roman" w:hAnsi="Times New Roman" w:cs="Times New Roman"/>
          <w:sz w:val="24"/>
          <w:szCs w:val="24"/>
        </w:rPr>
        <w:t>our analysis strongly suggests that long-term data are an important resource for near-term ecological forecast development and assessment. In our dataset</w:t>
      </w:r>
      <w:r w:rsidRPr="002968EE">
        <w:rPr>
          <w:rFonts w:ascii="Times New Roman" w:eastAsia="Times New Roman" w:hAnsi="Times New Roman" w:cs="Times New Roman"/>
          <w:sz w:val="24"/>
          <w:szCs w:val="24"/>
          <w:highlight w:val="white"/>
        </w:rPr>
        <w:t xml:space="preserve">, 60% of published near-term ecological forecasting studies used &gt;10 years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05D495CD" w14:textId="7482FE3F" w:rsidR="002E34FA" w:rsidRPr="002968EE" w:rsidRDefault="006727F5">
      <w:pPr>
        <w:spacing w:line="480" w:lineRule="auto"/>
        <w:ind w:firstLine="720"/>
        <w:rPr>
          <w:rFonts w:ascii="Times New Roman" w:eastAsia="Times New Roman" w:hAnsi="Times New Roman" w:cs="Times New Roman"/>
          <w:sz w:val="24"/>
          <w:szCs w:val="24"/>
        </w:rPr>
      </w:pPr>
      <w:bookmarkStart w:id="417" w:name="_heading=h.2xcytpi" w:colFirst="0" w:colLast="0"/>
      <w:bookmarkEnd w:id="417"/>
      <w:r w:rsidRPr="002968EE">
        <w:rPr>
          <w:rFonts w:ascii="Times New Roman" w:eastAsia="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w:t>
      </w:r>
      <w:del w:id="418" w:author="Abby Lewis" w:date="2021-07-10T10:23:00Z">
        <w:r w:rsidRPr="002968EE" w:rsidDel="00767552">
          <w:rPr>
            <w:rFonts w:ascii="Times New Roman" w:eastAsia="Times New Roman" w:hAnsi="Times New Roman" w:cs="Times New Roman"/>
            <w:sz w:val="24"/>
            <w:szCs w:val="24"/>
          </w:rPr>
          <w:delText>systems</w:delText>
        </w:r>
      </w:del>
      <w:ins w:id="419" w:author="Abby Lewis" w:date="2021-07-10T10:23:00Z">
        <w:r w:rsidR="00767552">
          <w:rPr>
            <w:rFonts w:ascii="Times New Roman" w:eastAsia="Times New Roman" w:hAnsi="Times New Roman" w:cs="Times New Roman"/>
            <w:sz w:val="24"/>
            <w:szCs w:val="24"/>
          </w:rPr>
          <w:t>variables</w:t>
        </w:r>
      </w:ins>
      <w:r w:rsidRPr="002968EE">
        <w:rPr>
          <w:rFonts w:ascii="Times New Roman" w:eastAsia="Times New Roman" w:hAnsi="Times New Roman" w:cs="Times New Roman"/>
          <w:sz w:val="24"/>
          <w:szCs w:val="24"/>
        </w:rPr>
        <w:t xml:space="preserve">. </w:t>
      </w:r>
    </w:p>
    <w:p w14:paraId="4783975D"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E52A5FA"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ACKNOWLEDGMENTS</w:t>
      </w:r>
    </w:p>
    <w:p w14:paraId="63B61D78"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thank members of the Ecological Forecasting Initiative (EFI)</w:t>
      </w:r>
      <w:ins w:id="420" w:author="Abby Lewis" w:date="2021-06-06T17:23:00Z">
        <w:r w:rsidRPr="002968EE">
          <w:rPr>
            <w:rFonts w:ascii="Times New Roman" w:eastAsia="Times New Roman" w:hAnsi="Times New Roman" w:cs="Times New Roman"/>
            <w:sz w:val="24"/>
            <w:szCs w:val="24"/>
            <w:highlight w:val="white"/>
          </w:rPr>
          <w:t xml:space="preserve">, particularly the Theory working group and the </w:t>
        </w:r>
      </w:ins>
      <w:ins w:id="421" w:author="Cayelan C. Carey" w:date="2021-06-16T13:21:00Z">
        <w:r w:rsidRPr="002968EE">
          <w:rPr>
            <w:rFonts w:ascii="Times New Roman" w:eastAsia="Times New Roman" w:hAnsi="Times New Roman" w:cs="Times New Roman"/>
            <w:sz w:val="24"/>
            <w:szCs w:val="24"/>
            <w:highlight w:val="white"/>
          </w:rPr>
          <w:t xml:space="preserve">EFI </w:t>
        </w:r>
      </w:ins>
      <w:ins w:id="422" w:author="Abby Lewis" w:date="2021-06-06T17:24:00Z">
        <w:del w:id="423" w:author="Cayelan C. Carey" w:date="2021-06-16T13:29:00Z">
          <w:r w:rsidRPr="002968EE">
            <w:rPr>
              <w:rFonts w:ascii="Times New Roman" w:eastAsia="Times New Roman" w:hAnsi="Times New Roman" w:cs="Times New Roman"/>
              <w:sz w:val="24"/>
              <w:szCs w:val="24"/>
              <w:highlight w:val="white"/>
            </w:rPr>
            <w:delText>RCN</w:delText>
          </w:r>
        </w:del>
      </w:ins>
      <w:ins w:id="424" w:author="Cayelan C. Carey" w:date="2021-06-16T13:29:00Z">
        <w:r w:rsidRPr="002968EE">
          <w:rPr>
            <w:rFonts w:ascii="Times New Roman" w:eastAsia="Times New Roman" w:hAnsi="Times New Roman" w:cs="Times New Roman"/>
            <w:sz w:val="24"/>
            <w:szCs w:val="24"/>
            <w:highlight w:val="white"/>
          </w:rPr>
          <w:t>Research Coordination Network (RCN)</w:t>
        </w:r>
      </w:ins>
      <w:ins w:id="425" w:author="Abby Lewis" w:date="2021-06-06T17:24:00Z">
        <w:r w:rsidRPr="002968EE">
          <w:rPr>
            <w:rFonts w:ascii="Times New Roman" w:eastAsia="Times New Roman" w:hAnsi="Times New Roman" w:cs="Times New Roman"/>
            <w:sz w:val="24"/>
            <w:szCs w:val="24"/>
            <w:highlight w:val="white"/>
          </w:rPr>
          <w:t xml:space="preserve"> </w:t>
        </w:r>
        <w:del w:id="426" w:author="Cayelan C. Carey" w:date="2021-06-16T13:22:00Z">
          <w:r w:rsidRPr="002968EE">
            <w:rPr>
              <w:rFonts w:ascii="Times New Roman" w:eastAsia="Times New Roman" w:hAnsi="Times New Roman" w:cs="Times New Roman"/>
              <w:sz w:val="24"/>
              <w:szCs w:val="24"/>
              <w:highlight w:val="white"/>
            </w:rPr>
            <w:delText>s</w:delText>
          </w:r>
        </w:del>
      </w:ins>
      <w:ins w:id="427" w:author="Cayelan C. Carey" w:date="2021-06-16T13:22:00Z">
        <w:r w:rsidRPr="002968EE">
          <w:rPr>
            <w:rFonts w:ascii="Times New Roman" w:eastAsia="Times New Roman" w:hAnsi="Times New Roman" w:cs="Times New Roman"/>
            <w:sz w:val="24"/>
            <w:szCs w:val="24"/>
            <w:highlight w:val="white"/>
          </w:rPr>
          <w:t>S</w:t>
        </w:r>
      </w:ins>
      <w:ins w:id="428" w:author="Abby Lewis" w:date="2021-06-06T17:24:00Z">
        <w:r w:rsidRPr="002968EE">
          <w:rPr>
            <w:rFonts w:ascii="Times New Roman" w:eastAsia="Times New Roman" w:hAnsi="Times New Roman" w:cs="Times New Roman"/>
            <w:sz w:val="24"/>
            <w:szCs w:val="24"/>
            <w:highlight w:val="white"/>
          </w:rPr>
          <w:t xml:space="preserve">teering </w:t>
        </w:r>
      </w:ins>
      <w:ins w:id="429" w:author="Cayelan C. Carey" w:date="2021-06-16T13:22:00Z">
        <w:r w:rsidRPr="002968EE">
          <w:rPr>
            <w:rFonts w:ascii="Times New Roman" w:eastAsia="Times New Roman" w:hAnsi="Times New Roman" w:cs="Times New Roman"/>
            <w:sz w:val="24"/>
            <w:szCs w:val="24"/>
            <w:highlight w:val="white"/>
          </w:rPr>
          <w:t>C</w:t>
        </w:r>
      </w:ins>
      <w:ins w:id="430" w:author="Abby Lewis" w:date="2021-06-06T17:24:00Z">
        <w:del w:id="431" w:author="Cayelan C. Carey" w:date="2021-06-16T13:22:00Z">
          <w:r w:rsidRPr="002968EE">
            <w:rPr>
              <w:rFonts w:ascii="Times New Roman" w:eastAsia="Times New Roman" w:hAnsi="Times New Roman" w:cs="Times New Roman"/>
              <w:sz w:val="24"/>
              <w:szCs w:val="24"/>
              <w:highlight w:val="white"/>
            </w:rPr>
            <w:delText>c</w:delText>
          </w:r>
        </w:del>
        <w:r w:rsidRPr="002968EE">
          <w:rPr>
            <w:rFonts w:ascii="Times New Roman" w:eastAsia="Times New Roman" w:hAnsi="Times New Roman" w:cs="Times New Roman"/>
            <w:sz w:val="24"/>
            <w:szCs w:val="24"/>
            <w:highlight w:val="white"/>
          </w:rPr>
          <w:t>ommittee,</w:t>
        </w:r>
      </w:ins>
      <w:r w:rsidRPr="002968EE">
        <w:rPr>
          <w:rFonts w:ascii="Times New Roman" w:eastAsia="Times New Roman" w:hAnsi="Times New Roman" w:cs="Times New Roman"/>
          <w:sz w:val="24"/>
          <w:szCs w:val="24"/>
          <w:highlight w:val="white"/>
        </w:rPr>
        <w:t xml:space="preserve"> for productive discussions throughout the process of writing this paper</w:t>
      </w:r>
      <w:ins w:id="432" w:author="Abby Lewis" w:date="2021-07-05T08:33:00Z">
        <w:r w:rsidR="00A23F3E">
          <w:rPr>
            <w:rFonts w:ascii="Times New Roman" w:eastAsia="Times New Roman" w:hAnsi="Times New Roman" w:cs="Times New Roman"/>
            <w:sz w:val="24"/>
            <w:szCs w:val="24"/>
            <w:highlight w:val="white"/>
          </w:rPr>
          <w:t xml:space="preserve">, </w:t>
        </w:r>
      </w:ins>
      <w:ins w:id="433" w:author="Abby Lewis" w:date="2021-07-05T10:03:00Z">
        <w:r w:rsidR="00970EBA">
          <w:rPr>
            <w:rFonts w:ascii="Times New Roman" w:eastAsia="Times New Roman" w:hAnsi="Times New Roman" w:cs="Times New Roman"/>
            <w:sz w:val="24"/>
            <w:szCs w:val="24"/>
            <w:highlight w:val="white"/>
          </w:rPr>
          <w:t xml:space="preserve">and we thank </w:t>
        </w:r>
      </w:ins>
      <w:ins w:id="434" w:author="Abby Lewis" w:date="2021-07-05T08:33:00Z">
        <w:r w:rsidR="00A23F3E">
          <w:rPr>
            <w:rFonts w:ascii="Times New Roman" w:eastAsia="Times New Roman" w:hAnsi="Times New Roman" w:cs="Times New Roman"/>
            <w:sz w:val="24"/>
            <w:szCs w:val="24"/>
            <w:highlight w:val="white"/>
          </w:rPr>
          <w:t xml:space="preserve">two anonymous reviewers for their </w:t>
        </w:r>
      </w:ins>
      <w:ins w:id="435" w:author="Abby Lewis" w:date="2021-07-05T08:34:00Z">
        <w:r w:rsidR="00A23F3E">
          <w:rPr>
            <w:rFonts w:ascii="Times New Roman" w:eastAsia="Times New Roman" w:hAnsi="Times New Roman" w:cs="Times New Roman"/>
            <w:sz w:val="24"/>
            <w:szCs w:val="24"/>
            <w:highlight w:val="white"/>
          </w:rPr>
          <w:t>helpful revisions</w:t>
        </w:r>
      </w:ins>
      <w:ins w:id="436" w:author="Abby Lewis" w:date="2021-06-06T17:24:00Z">
        <w:r w:rsidRPr="002968EE">
          <w:rPr>
            <w:rFonts w:ascii="Times New Roman" w:eastAsia="Times New Roman" w:hAnsi="Times New Roman" w:cs="Times New Roman"/>
            <w:sz w:val="24"/>
            <w:szCs w:val="24"/>
            <w:highlight w:val="white"/>
          </w:rPr>
          <w:t>.</w:t>
        </w:r>
      </w:ins>
      <w:r w:rsidRPr="002968EE">
        <w:rPr>
          <w:rFonts w:ascii="Times New Roman" w:eastAsia="Times New Roman" w:hAnsi="Times New Roman" w:cs="Times New Roman"/>
          <w:sz w:val="24"/>
          <w:szCs w:val="24"/>
          <w:highlight w:val="white"/>
        </w:rPr>
        <w:t xml:space="preserve"> </w:t>
      </w:r>
      <w:del w:id="437" w:author="Abby Lewis" w:date="2021-06-06T17:24:00Z">
        <w:r w:rsidRPr="002968EE">
          <w:rPr>
            <w:rFonts w:ascii="Times New Roman" w:eastAsia="Times New Roman" w:hAnsi="Times New Roman" w:cs="Times New Roman"/>
            <w:sz w:val="24"/>
            <w:szCs w:val="24"/>
            <w:highlight w:val="white"/>
          </w:rPr>
          <w:delText>and Arpita Das for helping compile R</w:delText>
        </w:r>
        <w:r w:rsidRPr="002968EE">
          <w:rPr>
            <w:rFonts w:ascii="Times New Roman" w:eastAsia="Times New Roman" w:hAnsi="Times New Roman" w:cs="Times New Roman"/>
            <w:sz w:val="24"/>
            <w:szCs w:val="24"/>
            <w:highlight w:val="white"/>
            <w:vertAlign w:val="superscript"/>
          </w:rPr>
          <w:delText>2</w:delText>
        </w:r>
        <w:r w:rsidRPr="002968EE">
          <w:rPr>
            <w:rFonts w:ascii="Times New Roman" w:eastAsia="Times New Roman" w:hAnsi="Times New Roman" w:cs="Times New Roman"/>
            <w:sz w:val="24"/>
            <w:szCs w:val="24"/>
            <w:highlight w:val="white"/>
          </w:rPr>
          <w:delText xml:space="preserve"> values. </w:delText>
        </w:r>
      </w:del>
      <w:r w:rsidRPr="002968EE">
        <w:rPr>
          <w:rFonts w:ascii="Times New Roman" w:eastAsia="Times New Roman" w:hAnsi="Times New Roman" w:cs="Times New Roman"/>
          <w:sz w:val="24"/>
          <w:szCs w:val="24"/>
          <w:highlight w:val="white"/>
        </w:rPr>
        <w:t xml:space="preserve">We are also grateful for the assistance of </w:t>
      </w:r>
      <w:ins w:id="438" w:author="Abby Lewis" w:date="2021-06-06T17:24:00Z">
        <w:del w:id="439" w:author="Abby Lewis" w:date="2021-06-06T17:24:00Z">
          <w:r w:rsidRPr="002968EE">
            <w:rPr>
              <w:rFonts w:ascii="Times New Roman" w:eastAsia="Times New Roman" w:hAnsi="Times New Roman" w:cs="Times New Roman"/>
              <w:sz w:val="24"/>
              <w:szCs w:val="24"/>
              <w:highlight w:val="white"/>
            </w:rPr>
            <w:delText xml:space="preserve">and </w:delText>
          </w:r>
        </w:del>
        <w:r w:rsidRPr="002968EE">
          <w:rPr>
            <w:rFonts w:ascii="Times New Roman" w:eastAsia="Times New Roman" w:hAnsi="Times New Roman" w:cs="Times New Roman"/>
            <w:sz w:val="24"/>
            <w:szCs w:val="24"/>
            <w:highlight w:val="white"/>
          </w:rPr>
          <w:t xml:space="preserve">Arpita Das </w:t>
        </w:r>
        <w:del w:id="440" w:author="Abby Lewis" w:date="2021-06-06T17:24:00Z">
          <w:r w:rsidRPr="002968EE">
            <w:rPr>
              <w:rFonts w:ascii="Times New Roman" w:eastAsia="Times New Roman" w:hAnsi="Times New Roman" w:cs="Times New Roman"/>
              <w:sz w:val="24"/>
              <w:szCs w:val="24"/>
              <w:highlight w:val="white"/>
            </w:rPr>
            <w:delText>for</w:delText>
          </w:r>
        </w:del>
        <w:r w:rsidRPr="002968EE">
          <w:rPr>
            <w:rFonts w:ascii="Times New Roman" w:eastAsia="Times New Roman" w:hAnsi="Times New Roman" w:cs="Times New Roman"/>
            <w:sz w:val="24"/>
            <w:szCs w:val="24"/>
            <w:highlight w:val="white"/>
          </w:rPr>
          <w:t>in helping compile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and</w:t>
        </w:r>
        <w:del w:id="441" w:author="Abby Lewis" w:date="2021-06-06T17:24:00Z">
          <w:r w:rsidRPr="002968EE">
            <w:rPr>
              <w:rFonts w:ascii="Times New Roman" w:eastAsia="Times New Roman" w:hAnsi="Times New Roman" w:cs="Times New Roman"/>
              <w:sz w:val="24"/>
              <w:szCs w:val="24"/>
              <w:highlight w:val="white"/>
            </w:rPr>
            <w:delText>.</w:delText>
          </w:r>
        </w:del>
        <w:r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the Virginia Tech libraries in planning this review and accessing the papers in the analysis. This project was supported by U.S. National Science Foundation (NSF) grants 1737424, 1926050, 1926388, 1933016, and 1933102, as well as NSF Graduate </w:t>
      </w:r>
      <w:ins w:id="442" w:author="Cayelan C. Carey" w:date="2021-06-16T13:22:00Z">
        <w:r w:rsidRPr="002968EE">
          <w:rPr>
            <w:rFonts w:ascii="Times New Roman" w:eastAsia="Times New Roman" w:hAnsi="Times New Roman" w:cs="Times New Roman"/>
            <w:sz w:val="24"/>
            <w:szCs w:val="24"/>
            <w:highlight w:val="white"/>
          </w:rPr>
          <w:t xml:space="preserve">Research </w:t>
        </w:r>
      </w:ins>
      <w:r w:rsidRPr="002968EE">
        <w:rPr>
          <w:rFonts w:ascii="Times New Roman" w:eastAsia="Times New Roman" w:hAnsi="Times New Roman" w:cs="Times New Roman"/>
          <w:sz w:val="24"/>
          <w:szCs w:val="24"/>
          <w:highlight w:val="white"/>
        </w:rPr>
        <w:t>Fellowship</w:t>
      </w:r>
      <w:ins w:id="443" w:author="Cayelan C. Carey" w:date="2021-06-16T13:23:00Z">
        <w:r w:rsidRPr="002968EE">
          <w:rPr>
            <w:rFonts w:ascii="Times New Roman" w:eastAsia="Times New Roman" w:hAnsi="Times New Roman" w:cs="Times New Roman"/>
            <w:sz w:val="24"/>
            <w:szCs w:val="24"/>
            <w:highlight w:val="white"/>
          </w:rPr>
          <w:t>s</w:t>
        </w:r>
      </w:ins>
      <w:r w:rsidRPr="002968EE">
        <w:rPr>
          <w:rFonts w:ascii="Times New Roman" w:eastAsia="Times New Roman" w:hAnsi="Times New Roman" w:cs="Times New Roman"/>
          <w:sz w:val="24"/>
          <w:szCs w:val="24"/>
          <w:highlight w:val="white"/>
        </w:rPr>
        <w:t xml:space="preserve"> </w:t>
      </w:r>
      <w:del w:id="444" w:author="Cayelan C. Carey" w:date="2021-06-16T13:23:00Z">
        <w:r w:rsidRPr="002968EE">
          <w:rPr>
            <w:rFonts w:ascii="Times New Roman" w:eastAsia="Times New Roman" w:hAnsi="Times New Roman" w:cs="Times New Roman"/>
            <w:sz w:val="24"/>
            <w:szCs w:val="24"/>
            <w:highlight w:val="white"/>
          </w:rPr>
          <w:delText xml:space="preserve">Program fellowships </w:delText>
        </w:r>
      </w:del>
      <w:r w:rsidRPr="002968EE">
        <w:rPr>
          <w:rFonts w:ascii="Times New Roman" w:eastAsia="Times New Roman" w:hAnsi="Times New Roman" w:cs="Times New Roman"/>
          <w:sz w:val="24"/>
          <w:szCs w:val="24"/>
          <w:highlight w:val="white"/>
        </w:rPr>
        <w:t>to ASL and WMW (DGE-1651272).</w:t>
      </w:r>
    </w:p>
    <w:p w14:paraId="5C956088"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445" w:name="_heading=h.1ci93xb" w:colFirst="0" w:colLast="0"/>
      <w:bookmarkEnd w:id="445"/>
      <w:r w:rsidRPr="002968EE">
        <w:rPr>
          <w:rFonts w:ascii="Times New Roman" w:eastAsia="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p>
    <w:p w14:paraId="69A5165F"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7D5839F6"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REFERENCES</w:t>
      </w:r>
    </w:p>
    <w:p w14:paraId="3CB4917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Armstrong, J. S. 2001. Principles of forecasting: a handbook for researchers and practitioners. Springer Science &amp; Business Media, New York.</w:t>
      </w:r>
    </w:p>
    <w:p w14:paraId="763C9EA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Beardsley, T. M. 2014. Are you ready for open data? </w:t>
      </w:r>
      <w:proofErr w:type="spellStart"/>
      <w:r w:rsidRPr="002968EE">
        <w:rPr>
          <w:rFonts w:ascii="Times New Roman" w:eastAsia="Times New Roman" w:hAnsi="Times New Roman" w:cs="Times New Roman"/>
          <w:sz w:val="24"/>
          <w:szCs w:val="24"/>
        </w:rPr>
        <w:t>BioScience</w:t>
      </w:r>
      <w:proofErr w:type="spellEnd"/>
      <w:r w:rsidRPr="002968EE">
        <w:rPr>
          <w:rFonts w:ascii="Times New Roman" w:eastAsia="Times New Roman" w:hAnsi="Times New Roman" w:cs="Times New Roman"/>
          <w:sz w:val="24"/>
          <w:szCs w:val="24"/>
        </w:rPr>
        <w:t xml:space="preserve"> 64:855–855.</w:t>
      </w:r>
    </w:p>
    <w:p w14:paraId="0E9F372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xml:space="preserve">, B., L. J. Gross, and S. Kauffman. 2011. The limits to prediction in ecological systems. </w:t>
      </w:r>
      <w:r w:rsidRPr="002968EE">
        <w:rPr>
          <w:rFonts w:ascii="Times New Roman" w:eastAsia="Times New Roman" w:hAnsi="Times New Roman" w:cs="Times New Roman"/>
          <w:sz w:val="24"/>
          <w:szCs w:val="24"/>
        </w:rPr>
        <w:lastRenderedPageBreak/>
        <w:t>Ecosphere 2:art125.</w:t>
      </w:r>
    </w:p>
    <w:p w14:paraId="0D13759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R., and M.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2015. The forecast skill horizon. Quarterly Journal of the Royal Meteorological Society 141:3366–3382.</w:t>
      </w:r>
    </w:p>
    <w:p w14:paraId="3E91D71A" w14:textId="77777777" w:rsidR="002E34FA" w:rsidRPr="002968EE" w:rsidRDefault="006727F5">
      <w:pPr>
        <w:widowControl w:val="0"/>
        <w:spacing w:line="480" w:lineRule="auto"/>
        <w:ind w:left="720" w:hanging="720"/>
        <w:rPr>
          <w:ins w:id="446" w:author="Abby Lewis" w:date="2021-06-12T18:46:00Z"/>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rPr>
        <w:t xml:space="preserve">Carey, C. C.,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M. E. Lofton, R. J. </w:t>
      </w:r>
      <w:proofErr w:type="spellStart"/>
      <w:r w:rsidRPr="002968EE">
        <w:rPr>
          <w:rFonts w:ascii="Times New Roman" w:eastAsia="Times New Roman" w:hAnsi="Times New Roman" w:cs="Times New Roman"/>
          <w:sz w:val="24"/>
          <w:szCs w:val="24"/>
        </w:rPr>
        <w:t>Figueiredo</w:t>
      </w:r>
      <w:proofErr w:type="spellEnd"/>
      <w:r w:rsidRPr="002968EE">
        <w:rPr>
          <w:rFonts w:ascii="Times New Roman" w:eastAsia="Times New Roman" w:hAnsi="Times New Roman" w:cs="Times New Roman"/>
          <w:sz w:val="24"/>
          <w:szCs w:val="24"/>
        </w:rPr>
        <w:t xml:space="preserve">, B. J. </w:t>
      </w:r>
      <w:proofErr w:type="spellStart"/>
      <w:r w:rsidRPr="002968EE">
        <w:rPr>
          <w:rFonts w:ascii="Times New Roman" w:eastAsia="Times New Roman" w:hAnsi="Times New Roman" w:cs="Times New Roman"/>
          <w:sz w:val="24"/>
          <w:szCs w:val="24"/>
        </w:rPr>
        <w:t>Bookout</w:t>
      </w:r>
      <w:proofErr w:type="spellEnd"/>
      <w:r w:rsidRPr="002968EE">
        <w:rPr>
          <w:rFonts w:ascii="Times New Roman" w:eastAsia="Times New Roman" w:hAnsi="Times New Roman" w:cs="Times New Roman"/>
          <w:sz w:val="24"/>
          <w:szCs w:val="24"/>
        </w:rPr>
        <w:t xml:space="preserve">, R. S. Corrigan, V. </w:t>
      </w:r>
      <w:proofErr w:type="spellStart"/>
      <w:r w:rsidRPr="002968EE">
        <w:rPr>
          <w:rFonts w:ascii="Times New Roman" w:eastAsia="Times New Roman" w:hAnsi="Times New Roman" w:cs="Times New Roman"/>
          <w:sz w:val="24"/>
          <w:szCs w:val="24"/>
        </w:rPr>
        <w:t>Daneshmand</w:t>
      </w:r>
      <w:proofErr w:type="spellEnd"/>
      <w:r w:rsidRPr="002968EE">
        <w:rPr>
          <w:rFonts w:ascii="Times New Roman" w:eastAsia="Times New Roman" w:hAnsi="Times New Roman" w:cs="Times New Roman"/>
          <w:sz w:val="24"/>
          <w:szCs w:val="24"/>
        </w:rPr>
        <w:t xml:space="preserve">, A. G. </w:t>
      </w:r>
      <w:proofErr w:type="spellStart"/>
      <w:r w:rsidRPr="002968EE">
        <w:rPr>
          <w:rFonts w:ascii="Times New Roman" w:eastAsia="Times New Roman" w:hAnsi="Times New Roman" w:cs="Times New Roman"/>
          <w:sz w:val="24"/>
          <w:szCs w:val="24"/>
        </w:rPr>
        <w:t>Hounshell</w:t>
      </w:r>
      <w:proofErr w:type="spellEnd"/>
      <w:r w:rsidRPr="002968EE">
        <w:rPr>
          <w:rFonts w:ascii="Times New Roman" w:eastAsia="Times New Roman" w:hAnsi="Times New Roman" w:cs="Times New Roman"/>
          <w:sz w:val="24"/>
          <w:szCs w:val="24"/>
        </w:rPr>
        <w:t>, D. W. Howard, A. S. L. Lewis, R. P. McClure, H. L. Wan</w:t>
      </w:r>
      <w:r w:rsidRPr="002968EE">
        <w:rPr>
          <w:rFonts w:ascii="Times New Roman" w:eastAsia="Times New Roman" w:hAnsi="Times New Roman" w:cs="Times New Roman"/>
          <w:color w:val="000000"/>
          <w:sz w:val="24"/>
          <w:szCs w:val="24"/>
        </w:rPr>
        <w:t xml:space="preserve">der, N. K. Ward, and R. Q. Thomas. 2021. Advancing lake and reservoir water quality management with near-term, iterative ecological forecasting. Inland Waters. </w:t>
      </w:r>
      <w:proofErr w:type="spellStart"/>
      <w:r w:rsidRPr="002968EE">
        <w:rPr>
          <w:rFonts w:ascii="Times New Roman" w:eastAsia="Times New Roman" w:hAnsi="Times New Roman" w:cs="Times New Roman"/>
          <w:color w:val="000000"/>
          <w:sz w:val="24"/>
          <w:szCs w:val="24"/>
        </w:rPr>
        <w:t>doi</w:t>
      </w:r>
      <w:proofErr w:type="spellEnd"/>
      <w:r w:rsidRPr="002968EE">
        <w:rPr>
          <w:rFonts w:ascii="Times New Roman" w:eastAsia="Times New Roman" w:hAnsi="Times New Roman" w:cs="Times New Roman"/>
          <w:color w:val="000000"/>
          <w:sz w:val="24"/>
          <w:szCs w:val="24"/>
        </w:rPr>
        <w:t>: 10.1080/20442041.2020.1816421</w:t>
      </w:r>
    </w:p>
    <w:p w14:paraId="7BF5C65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proofErr w:type="spellStart"/>
      <w:ins w:id="447" w:author="Abby Lewis" w:date="2021-06-12T18:46:00Z">
        <w:r w:rsidRPr="002968EE">
          <w:rPr>
            <w:rFonts w:ascii="Times New Roman" w:eastAsia="Times New Roman" w:hAnsi="Times New Roman" w:cs="Times New Roman"/>
            <w:sz w:val="24"/>
            <w:szCs w:val="24"/>
          </w:rPr>
          <w:t>Caughlin</w:t>
        </w:r>
        <w:proofErr w:type="spellEnd"/>
        <w:r w:rsidRPr="002968EE">
          <w:rPr>
            <w:rFonts w:ascii="Times New Roman" w:eastAsia="Times New Roman" w:hAnsi="Times New Roman" w:cs="Times New Roman"/>
            <w:sz w:val="24"/>
            <w:szCs w:val="24"/>
          </w:rPr>
          <w:t xml:space="preserve"> T. T., E. I. </w:t>
        </w:r>
        <w:proofErr w:type="spellStart"/>
        <w:r w:rsidRPr="002968EE">
          <w:rPr>
            <w:rFonts w:ascii="Times New Roman" w:eastAsia="Times New Roman" w:hAnsi="Times New Roman" w:cs="Times New Roman"/>
            <w:sz w:val="24"/>
            <w:szCs w:val="24"/>
          </w:rPr>
          <w:t>Damschen</w:t>
        </w:r>
        <w:proofErr w:type="spellEnd"/>
        <w:r w:rsidRPr="002968EE">
          <w:rPr>
            <w:rFonts w:ascii="Times New Roman" w:eastAsia="Times New Roman" w:hAnsi="Times New Roman" w:cs="Times New Roman"/>
            <w:sz w:val="24"/>
            <w:szCs w:val="24"/>
          </w:rPr>
          <w:t xml:space="preserve">, N. M. Haddad, D. J. Levey, C. </w:t>
        </w:r>
        <w:proofErr w:type="spellStart"/>
        <w:r w:rsidRPr="002968EE">
          <w:rPr>
            <w:rFonts w:ascii="Times New Roman" w:eastAsia="Times New Roman" w:hAnsi="Times New Roman" w:cs="Times New Roman"/>
            <w:sz w:val="24"/>
            <w:szCs w:val="24"/>
          </w:rPr>
          <w:t>Warneke</w:t>
        </w:r>
        <w:proofErr w:type="spellEnd"/>
        <w:r w:rsidRPr="002968EE">
          <w:rPr>
            <w:rFonts w:ascii="Times New Roman" w:eastAsia="Times New Roman" w:hAnsi="Times New Roman" w:cs="Times New Roman"/>
            <w:sz w:val="24"/>
            <w:szCs w:val="24"/>
          </w:rPr>
          <w:t xml:space="preserve">, and L. A. </w:t>
        </w:r>
        <w:proofErr w:type="spellStart"/>
        <w:r w:rsidRPr="002968EE">
          <w:rPr>
            <w:rFonts w:ascii="Times New Roman" w:eastAsia="Times New Roman" w:hAnsi="Times New Roman" w:cs="Times New Roman"/>
            <w:sz w:val="24"/>
            <w:szCs w:val="24"/>
          </w:rPr>
          <w:t>Brudvig</w:t>
        </w:r>
        <w:proofErr w:type="spellEnd"/>
        <w:r w:rsidRPr="002968EE">
          <w:rPr>
            <w:rFonts w:ascii="Times New Roman" w:eastAsia="Times New Roman" w:hAnsi="Times New Roman" w:cs="Times New Roman"/>
            <w:sz w:val="24"/>
            <w:szCs w:val="24"/>
          </w:rPr>
          <w:t>. 2019. Landscape heterogeneity is key to forecasting outcomes of plant reintroduction. Ecological Applications 29:e01850.</w:t>
        </w:r>
      </w:ins>
    </w:p>
    <w:p w14:paraId="1EC75698" w14:textId="77777777" w:rsidR="002E34FA" w:rsidRPr="002968EE" w:rsidRDefault="006727F5">
      <w:pPr>
        <w:widowControl w:val="0"/>
        <w:spacing w:line="480" w:lineRule="auto"/>
        <w:ind w:left="720" w:hanging="720"/>
        <w:rPr>
          <w:ins w:id="448" w:author="Abby Lewis" w:date="2021-06-14T14:43: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6051CE4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ins w:id="449" w:author="Abby Lewis" w:date="2021-06-14T14:43:00Z">
        <w:r w:rsidRPr="002968EE">
          <w:rPr>
            <w:rFonts w:ascii="Times New Roman" w:eastAsia="Times New Roman" w:hAnsi="Times New Roman" w:cs="Times New Roman"/>
            <w:sz w:val="24"/>
            <w:szCs w:val="24"/>
          </w:rPr>
          <w:t>Clements, F. E. 1936. Nature and structure of the climax. Journal of ecology, 24:252–284.</w:t>
        </w:r>
      </w:ins>
    </w:p>
    <w:p w14:paraId="3D63311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K. 1990. The existence of publication bias and risk factors for its occurrence. JAMA 263:1385–1389.</w:t>
      </w:r>
    </w:p>
    <w:p w14:paraId="215F1B2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2017a. Ecological forecasting. Princeton University Press, Princeton.</w:t>
      </w:r>
    </w:p>
    <w:p w14:paraId="58A1217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2017b. Prediction in ecology: a first-principles framework. Ecological Applications 27:2048–2060.</w:t>
      </w:r>
    </w:p>
    <w:p w14:paraId="388E004A" w14:textId="77777777" w:rsidR="002E34FA" w:rsidRPr="002968EE" w:rsidRDefault="006727F5">
      <w:pPr>
        <w:widowControl w:val="0"/>
        <w:spacing w:line="480" w:lineRule="auto"/>
        <w:ind w:left="720" w:hanging="720"/>
        <w:rPr>
          <w:ins w:id="450" w:author="Abby Lewis" w:date="2021-06-12T17:55:00Z"/>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M. C., A. Fox, L. M. Beck-Johnson, J. L. Betancourt, M. B. Hooten, C. S. </w:t>
      </w:r>
      <w:proofErr w:type="spellStart"/>
      <w:r w:rsidRPr="002968EE">
        <w:rPr>
          <w:rFonts w:ascii="Times New Roman" w:eastAsia="Times New Roman" w:hAnsi="Times New Roman" w:cs="Times New Roman"/>
          <w:sz w:val="24"/>
          <w:szCs w:val="24"/>
        </w:rPr>
        <w:t>Jarnevich</w:t>
      </w:r>
      <w:proofErr w:type="spellEnd"/>
      <w:r w:rsidRPr="002968EE">
        <w:rPr>
          <w:rFonts w:ascii="Times New Roman" w:eastAsia="Times New Roman" w:hAnsi="Times New Roman" w:cs="Times New Roman"/>
          <w:sz w:val="24"/>
          <w:szCs w:val="24"/>
        </w:rPr>
        <w:t xml:space="preserve">, T. H. </w:t>
      </w:r>
      <w:proofErr w:type="spellStart"/>
      <w:r w:rsidRPr="002968EE">
        <w:rPr>
          <w:rFonts w:ascii="Times New Roman" w:eastAsia="Times New Roman" w:hAnsi="Times New Roman" w:cs="Times New Roman"/>
          <w:sz w:val="24"/>
          <w:szCs w:val="24"/>
        </w:rPr>
        <w:t>Keitt</w:t>
      </w:r>
      <w:proofErr w:type="spellEnd"/>
      <w:r w:rsidRPr="002968EE">
        <w:rPr>
          <w:rFonts w:ascii="Times New Roman" w:eastAsia="Times New Roman" w:hAnsi="Times New Roman" w:cs="Times New Roman"/>
          <w:sz w:val="24"/>
          <w:szCs w:val="24"/>
        </w:rPr>
        <w:t xml:space="preserve">, M. A. Kenney, C. M. Laney, L. G. Larsen, H. W. </w:t>
      </w:r>
      <w:proofErr w:type="spellStart"/>
      <w:r w:rsidRPr="002968EE">
        <w:rPr>
          <w:rFonts w:ascii="Times New Roman" w:eastAsia="Times New Roman" w:hAnsi="Times New Roman" w:cs="Times New Roman"/>
          <w:sz w:val="24"/>
          <w:szCs w:val="24"/>
        </w:rPr>
        <w:t>Loescher</w:t>
      </w:r>
      <w:proofErr w:type="spellEnd"/>
      <w:r w:rsidRPr="002968EE">
        <w:rPr>
          <w:rFonts w:ascii="Times New Roman" w:eastAsia="Times New Roman" w:hAnsi="Times New Roman" w:cs="Times New Roman"/>
          <w:sz w:val="24"/>
          <w:szCs w:val="24"/>
        </w:rPr>
        <w:t xml:space="preserve">, C. K. Lunch, B. C. </w:t>
      </w:r>
      <w:proofErr w:type="spellStart"/>
      <w:r w:rsidRPr="002968EE">
        <w:rPr>
          <w:rFonts w:ascii="Times New Roman" w:eastAsia="Times New Roman" w:hAnsi="Times New Roman" w:cs="Times New Roman"/>
          <w:sz w:val="24"/>
          <w:szCs w:val="24"/>
        </w:rPr>
        <w:lastRenderedPageBreak/>
        <w:t>Pijanowski</w:t>
      </w:r>
      <w:proofErr w:type="spellEnd"/>
      <w:r w:rsidRPr="002968EE">
        <w:rPr>
          <w:rFonts w:ascii="Times New Roman" w:eastAsia="Times New Roman" w:hAnsi="Times New Roman" w:cs="Times New Roman"/>
          <w:sz w:val="24"/>
          <w:szCs w:val="24"/>
        </w:rPr>
        <w:t xml:space="preserve">, J. T. </w:t>
      </w:r>
      <w:proofErr w:type="spellStart"/>
      <w:r w:rsidRPr="002968EE">
        <w:rPr>
          <w:rFonts w:ascii="Times New Roman" w:eastAsia="Times New Roman" w:hAnsi="Times New Roman" w:cs="Times New Roman"/>
          <w:sz w:val="24"/>
          <w:szCs w:val="24"/>
        </w:rPr>
        <w:t>Randerson</w:t>
      </w:r>
      <w:proofErr w:type="spellEnd"/>
      <w:r w:rsidRPr="002968EE">
        <w:rPr>
          <w:rFonts w:ascii="Times New Roman" w:eastAsia="Times New Roman" w:hAnsi="Times New Roman" w:cs="Times New Roman"/>
          <w:sz w:val="24"/>
          <w:szCs w:val="24"/>
        </w:rPr>
        <w:t xml:space="preserve">, E. K. Read, A. T. </w:t>
      </w:r>
      <w:proofErr w:type="spellStart"/>
      <w:r w:rsidRPr="002968EE">
        <w:rPr>
          <w:rFonts w:ascii="Times New Roman" w:eastAsia="Times New Roman" w:hAnsi="Times New Roman" w:cs="Times New Roman"/>
          <w:sz w:val="24"/>
          <w:szCs w:val="24"/>
        </w:rPr>
        <w:t>Tredennick</w:t>
      </w:r>
      <w:proofErr w:type="spellEnd"/>
      <w:r w:rsidRPr="002968EE">
        <w:rPr>
          <w:rFonts w:ascii="Times New Roman" w:eastAsia="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3AADEED9" w14:textId="77777777" w:rsidR="002E34FA" w:rsidRPr="009A4290" w:rsidRDefault="006727F5">
      <w:pPr>
        <w:widowControl w:val="0"/>
        <w:spacing w:line="480" w:lineRule="auto"/>
        <w:ind w:left="720" w:hanging="720"/>
        <w:rPr>
          <w:rFonts w:ascii="Times New Roman" w:eastAsia="Times New Roman" w:hAnsi="Times New Roman" w:cs="Times New Roman"/>
          <w:sz w:val="24"/>
          <w:szCs w:val="24"/>
        </w:rPr>
      </w:pPr>
      <w:proofErr w:type="spellStart"/>
      <w:ins w:id="451" w:author="Abby Lewis" w:date="2021-06-12T17:55:00Z">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M. C., R. Q. Thomas, J. Peters, C. Boettiger, A. N. </w:t>
        </w:r>
        <w:proofErr w:type="spellStart"/>
        <w:r w:rsidRPr="002968EE">
          <w:rPr>
            <w:rFonts w:ascii="Times New Roman" w:eastAsia="Times New Roman" w:hAnsi="Times New Roman" w:cs="Times New Roman"/>
            <w:sz w:val="24"/>
            <w:szCs w:val="24"/>
          </w:rPr>
          <w:t>Shiklomanov</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Ashander</w:t>
        </w:r>
        <w:proofErr w:type="spellEnd"/>
        <w:r w:rsidRPr="002968EE">
          <w:rPr>
            <w:rFonts w:ascii="Times New Roman" w:eastAsia="Times New Roman" w:hAnsi="Times New Roman" w:cs="Times New Roman"/>
            <w:sz w:val="24"/>
            <w:szCs w:val="24"/>
          </w:rPr>
          <w:t xml:space="preserve">. 2021. A Community Convention for Ecological Forecasting: Output Files and Metadata. </w:t>
        </w:r>
        <w:proofErr w:type="spellStart"/>
        <w:r w:rsidRPr="002968EE">
          <w:rPr>
            <w:rFonts w:ascii="Times New Roman" w:eastAsia="Times New Roman" w:hAnsi="Times New Roman" w:cs="Times New Roman"/>
            <w:sz w:val="24"/>
            <w:szCs w:val="24"/>
          </w:rPr>
          <w:t>EcoEvoRxiv</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doi</w:t>
        </w:r>
        <w:proofErr w:type="spellEnd"/>
        <w:r w:rsidRPr="002968EE">
          <w:rPr>
            <w:rFonts w:ascii="Times New Roman" w:eastAsia="Times New Roman" w:hAnsi="Times New Roman" w:cs="Times New Roman"/>
            <w:sz w:val="24"/>
            <w:szCs w:val="24"/>
          </w:rPr>
          <w:t>: 10.32942/osf.io/9dgtq</w:t>
        </w:r>
      </w:ins>
    </w:p>
    <w:p w14:paraId="3DB0DE1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Draper, N. R., and H. Smith. 1998. Applied regression analysis. John Wiley &amp; Sons.</w:t>
      </w:r>
    </w:p>
    <w:p w14:paraId="4545CBD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B., and S.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2013. Open science: one term, five schools of thought.</w:t>
      </w:r>
    </w:p>
    <w:p w14:paraId="21AAA225" w14:textId="77777777" w:rsidR="002E34FA" w:rsidRPr="002968EE" w:rsidRDefault="006727F5">
      <w:pPr>
        <w:widowControl w:val="0"/>
        <w:spacing w:line="480" w:lineRule="auto"/>
        <w:ind w:left="720" w:hanging="720"/>
        <w:rPr>
          <w:ins w:id="452" w:author="Abby Lewis" w:date="2021-06-12T18:42: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Feng, X., X. He, and J. Hu. 2011. Wild bootstrap for quantile regression. </w:t>
      </w:r>
      <w:proofErr w:type="spellStart"/>
      <w:r w:rsidRPr="002968EE">
        <w:rPr>
          <w:rFonts w:ascii="Times New Roman" w:eastAsia="Times New Roman" w:hAnsi="Times New Roman" w:cs="Times New Roman"/>
          <w:sz w:val="24"/>
          <w:szCs w:val="24"/>
        </w:rPr>
        <w:t>Biometrika</w:t>
      </w:r>
      <w:proofErr w:type="spellEnd"/>
      <w:r w:rsidRPr="002968EE">
        <w:rPr>
          <w:rFonts w:ascii="Times New Roman" w:eastAsia="Times New Roman" w:hAnsi="Times New Roman" w:cs="Times New Roman"/>
          <w:sz w:val="24"/>
          <w:szCs w:val="24"/>
        </w:rPr>
        <w:t xml:space="preserve"> 98:995–999.</w:t>
      </w:r>
    </w:p>
    <w:p w14:paraId="2A1B3C82" w14:textId="77777777" w:rsidR="002E34FA" w:rsidRPr="002968EE" w:rsidRDefault="006727F5">
      <w:pPr>
        <w:widowControl w:val="0"/>
        <w:spacing w:line="480" w:lineRule="auto"/>
        <w:ind w:left="720" w:hanging="720"/>
        <w:rPr>
          <w:ins w:id="453" w:author="Abby Lewis" w:date="2021-06-12T18:42:00Z"/>
          <w:rFonts w:ascii="Times New Roman" w:eastAsia="Times New Roman" w:hAnsi="Times New Roman" w:cs="Times New Roman"/>
          <w:sz w:val="24"/>
          <w:szCs w:val="24"/>
        </w:rPr>
      </w:pPr>
      <w:proofErr w:type="spellStart"/>
      <w:ins w:id="454" w:author="Abby Lewis" w:date="2021-06-12T18:42:00Z">
        <w:r w:rsidRPr="002968EE">
          <w:rPr>
            <w:rFonts w:ascii="Times New Roman" w:eastAsia="Times New Roman" w:hAnsi="Times New Roman" w:cs="Times New Roman"/>
            <w:sz w:val="24"/>
            <w:szCs w:val="24"/>
          </w:rPr>
          <w:t>Geremia</w:t>
        </w:r>
        <w:proofErr w:type="spellEnd"/>
        <w:r w:rsidRPr="002968EE">
          <w:rPr>
            <w:rFonts w:ascii="Times New Roman" w:eastAsia="Times New Roman" w:hAnsi="Times New Roman" w:cs="Times New Roman"/>
            <w:sz w:val="24"/>
            <w:szCs w:val="24"/>
          </w:rPr>
          <w:t xml:space="preserve">, C., P. J. White, J. A. </w:t>
        </w:r>
        <w:proofErr w:type="spellStart"/>
        <w:r w:rsidRPr="002968EE">
          <w:rPr>
            <w:rFonts w:ascii="Times New Roman" w:eastAsia="Times New Roman" w:hAnsi="Times New Roman" w:cs="Times New Roman"/>
            <w:sz w:val="24"/>
            <w:szCs w:val="24"/>
          </w:rPr>
          <w:t>Hoeting</w:t>
        </w:r>
        <w:proofErr w:type="spellEnd"/>
        <w:r w:rsidRPr="002968EE">
          <w:rPr>
            <w:rFonts w:ascii="Times New Roman" w:eastAsia="Times New Roman" w:hAnsi="Times New Roman" w:cs="Times New Roman"/>
            <w:sz w:val="24"/>
            <w:szCs w:val="24"/>
          </w:rPr>
          <w:t xml:space="preserve">, R. L. Wallen, F. G. R. Watson, D. Blanton, and N. T. Hobbs. 2014. </w:t>
        </w:r>
      </w:ins>
      <w:ins w:id="455" w:author="Abby Lewis" w:date="2021-07-05T20:11:00Z">
        <w:r w:rsidR="00016251" w:rsidRPr="00016251">
          <w:rPr>
            <w:rFonts w:ascii="Times New Roman" w:eastAsia="Times New Roman" w:hAnsi="Times New Roman" w:cs="Times New Roman"/>
            <w:sz w:val="24"/>
            <w:szCs w:val="24"/>
          </w:rPr>
          <w:t>Integrating population- and individual-level information in a movement model of Yellowstone bison</w:t>
        </w:r>
        <w:r w:rsidR="00016251">
          <w:rPr>
            <w:rFonts w:ascii="Times New Roman" w:eastAsia="Times New Roman" w:hAnsi="Times New Roman" w:cs="Times New Roman"/>
            <w:sz w:val="24"/>
            <w:szCs w:val="24"/>
          </w:rPr>
          <w:t xml:space="preserve">. </w:t>
        </w:r>
      </w:ins>
      <w:ins w:id="456" w:author="Abby Lewis" w:date="2021-06-12T18:42:00Z">
        <w:r w:rsidRPr="002968EE">
          <w:rPr>
            <w:rFonts w:ascii="Times New Roman" w:eastAsia="Times New Roman" w:hAnsi="Times New Roman" w:cs="Times New Roman"/>
            <w:sz w:val="24"/>
            <w:szCs w:val="24"/>
          </w:rPr>
          <w:t>Ecological Applications 24:346–362.</w:t>
        </w:r>
      </w:ins>
    </w:p>
    <w:p w14:paraId="71ED239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ins w:id="457" w:author="Abby Lewis" w:date="2021-06-12T18:42:00Z">
        <w:r w:rsidRPr="002968EE">
          <w:rPr>
            <w:rFonts w:ascii="Times New Roman" w:eastAsia="Times New Roman" w:hAnsi="Times New Roman" w:cs="Times New Roman"/>
            <w:sz w:val="24"/>
            <w:szCs w:val="24"/>
          </w:rPr>
          <w:t>Gleason, H. A. 1926. The individualistic concept of the plant association. Bulletin of the Torrey botanical club 7–26.</w:t>
        </w:r>
      </w:ins>
    </w:p>
    <w:p w14:paraId="317C167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Gneiting</w:t>
      </w:r>
      <w:proofErr w:type="spellEnd"/>
      <w:r w:rsidRPr="002968EE">
        <w:rPr>
          <w:rFonts w:ascii="Times New Roman" w:eastAsia="Times New Roman" w:hAnsi="Times New Roman" w:cs="Times New Roman"/>
          <w:sz w:val="24"/>
          <w:szCs w:val="24"/>
        </w:rPr>
        <w:t xml:space="preserve">, T., A. E. Raftery, A. H. </w:t>
      </w:r>
      <w:proofErr w:type="spellStart"/>
      <w:r w:rsidRPr="002968EE">
        <w:rPr>
          <w:rFonts w:ascii="Times New Roman" w:eastAsia="Times New Roman" w:hAnsi="Times New Roman" w:cs="Times New Roman"/>
          <w:sz w:val="24"/>
          <w:szCs w:val="24"/>
        </w:rPr>
        <w:t>Westveld</w:t>
      </w:r>
      <w:proofErr w:type="spellEnd"/>
      <w:r w:rsidRPr="002968EE">
        <w:rPr>
          <w:rFonts w:ascii="Times New Roman" w:eastAsia="Times New Roman" w:hAnsi="Times New Roman" w:cs="Times New Roman"/>
          <w:sz w:val="24"/>
          <w:szCs w:val="24"/>
        </w:rPr>
        <w:t>, and T. Goldman. 2005. Calibrated probabilistic forecasting using ensemble model output statistics and minimum CRPS estimation. Monthly Weather Review 133:1098–1118.</w:t>
      </w:r>
    </w:p>
    <w:p w14:paraId="0076208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H. C. J., and R. M. May. 2014. Open questions: are the dynamics of ecological communities predictable? BMC Biology 12:22.</w:t>
      </w:r>
    </w:p>
    <w:p w14:paraId="4EC9CFD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Hampton, S. E., C. A. Strasser, J. J. Tewksbury, W. K. Gram, A. E. Budden, A. L. </w:t>
      </w:r>
      <w:proofErr w:type="spellStart"/>
      <w:r w:rsidRPr="002968EE">
        <w:rPr>
          <w:rFonts w:ascii="Times New Roman" w:eastAsia="Times New Roman" w:hAnsi="Times New Roman" w:cs="Times New Roman"/>
          <w:sz w:val="24"/>
          <w:szCs w:val="24"/>
        </w:rPr>
        <w:t>Batcheller</w:t>
      </w:r>
      <w:proofErr w:type="spellEnd"/>
      <w:r w:rsidRPr="002968EE">
        <w:rPr>
          <w:rFonts w:ascii="Times New Roman" w:eastAsia="Times New Roman" w:hAnsi="Times New Roman" w:cs="Times New Roman"/>
          <w:sz w:val="24"/>
          <w:szCs w:val="24"/>
        </w:rPr>
        <w:t>, C. S. Duke, and J. H. Porter. 2013. Big data and the future of ecology. Frontiers in Ecology and the Environment 11:156–162.</w:t>
      </w:r>
    </w:p>
    <w:p w14:paraId="2F36BF2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lastRenderedPageBreak/>
        <w:t>Hanson, P. C., K. C. Weathers, and T. K. Kratz. 2016. Networked lake science: how the Global Lake Ecological Observatory Network (GLEON) works to understand, predict, and communicate lake ecosystem response to global change. Inland Waters 6:543–554.</w:t>
      </w:r>
    </w:p>
    <w:p w14:paraId="624EFC0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Harris, D. J., S. D. Taylor, and E. P. White. 2018. Forecasting biodiversity in breeding birds using best practices. </w:t>
      </w:r>
      <w:proofErr w:type="spellStart"/>
      <w:r w:rsidRPr="002968EE">
        <w:rPr>
          <w:rFonts w:ascii="Times New Roman" w:eastAsia="Times New Roman" w:hAnsi="Times New Roman" w:cs="Times New Roman"/>
          <w:sz w:val="24"/>
          <w:szCs w:val="24"/>
        </w:rPr>
        <w:t>PeerJ</w:t>
      </w:r>
      <w:proofErr w:type="spellEnd"/>
      <w:r w:rsidRPr="002968EE">
        <w:rPr>
          <w:rFonts w:ascii="Times New Roman" w:eastAsia="Times New Roman" w:hAnsi="Times New Roman" w:cs="Times New Roman"/>
          <w:sz w:val="24"/>
          <w:szCs w:val="24"/>
        </w:rPr>
        <w:t xml:space="preserve"> 6:e4278.</w:t>
      </w:r>
    </w:p>
    <w:p w14:paraId="0B27646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J.-A., R. A. </w:t>
      </w:r>
      <w:proofErr w:type="spellStart"/>
      <w:r w:rsidRPr="002968EE">
        <w:rPr>
          <w:rFonts w:ascii="Times New Roman" w:eastAsia="Times New Roman" w:hAnsi="Times New Roman" w:cs="Times New Roman"/>
          <w:sz w:val="24"/>
          <w:szCs w:val="24"/>
        </w:rPr>
        <w:t>Ims</w:t>
      </w:r>
      <w:proofErr w:type="spellEnd"/>
      <w:r w:rsidRPr="002968EE">
        <w:rPr>
          <w:rFonts w:ascii="Times New Roman" w:eastAsia="Times New Roman" w:hAnsi="Times New Roman" w:cs="Times New Roman"/>
          <w:sz w:val="24"/>
          <w:szCs w:val="24"/>
        </w:rPr>
        <w:t xml:space="preserve">, N. G. </w:t>
      </w:r>
      <w:proofErr w:type="spellStart"/>
      <w:r w:rsidRPr="002968EE">
        <w:rPr>
          <w:rFonts w:ascii="Times New Roman" w:eastAsia="Times New Roman" w:hAnsi="Times New Roman" w:cs="Times New Roman"/>
          <w:sz w:val="24"/>
          <w:szCs w:val="24"/>
        </w:rPr>
        <w:t>Yoccoz</w:t>
      </w:r>
      <w:proofErr w:type="spellEnd"/>
      <w:r w:rsidRPr="002968EE">
        <w:rPr>
          <w:rFonts w:ascii="Times New Roman" w:eastAsia="Times New Roman" w:hAnsi="Times New Roman" w:cs="Times New Roman"/>
          <w:sz w:val="24"/>
          <w:szCs w:val="24"/>
        </w:rPr>
        <w:t xml:space="preserve">, E. J. </w:t>
      </w:r>
      <w:proofErr w:type="spellStart"/>
      <w:r w:rsidRPr="002968EE">
        <w:rPr>
          <w:rFonts w:ascii="Times New Roman" w:eastAsia="Times New Roman" w:hAnsi="Times New Roman" w:cs="Times New Roman"/>
          <w:sz w:val="24"/>
          <w:szCs w:val="24"/>
        </w:rPr>
        <w:t>Asbjørnsen</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Stien</w:t>
      </w:r>
      <w:proofErr w:type="spellEnd"/>
      <w:r w:rsidRPr="002968EE">
        <w:rPr>
          <w:rFonts w:ascii="Times New Roman" w:eastAsia="Times New Roman" w:hAnsi="Times New Roman" w:cs="Times New Roman"/>
          <w:sz w:val="24"/>
          <w:szCs w:val="24"/>
        </w:rPr>
        <w:t xml:space="preserve">, J. P. </w:t>
      </w:r>
      <w:proofErr w:type="spellStart"/>
      <w:r w:rsidRPr="002968EE">
        <w:rPr>
          <w:rFonts w:ascii="Times New Roman" w:eastAsia="Times New Roman" w:hAnsi="Times New Roman" w:cs="Times New Roman"/>
          <w:sz w:val="24"/>
          <w:szCs w:val="24"/>
        </w:rPr>
        <w:t>Mellard</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Tveraa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Marolla</w:t>
      </w:r>
      <w:proofErr w:type="spellEnd"/>
      <w:r w:rsidRPr="002968EE">
        <w:rPr>
          <w:rFonts w:ascii="Times New Roman" w:eastAsia="Times New Roman" w:hAnsi="Times New Roman" w:cs="Times New Roman"/>
          <w:sz w:val="24"/>
          <w:szCs w:val="24"/>
        </w:rPr>
        <w:t>, and J. U. Jepsen. 2020. End-user involvement to improve predictions and management of populations with complex dynamics and multiple drivers. Ecological Applications 30:e02120.</w:t>
      </w:r>
    </w:p>
    <w:p w14:paraId="0142637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Hobday, A. J., J. R. Hartog, J. P. </w:t>
      </w:r>
      <w:proofErr w:type="spellStart"/>
      <w:r w:rsidRPr="002968EE">
        <w:rPr>
          <w:rFonts w:ascii="Times New Roman" w:eastAsia="Times New Roman" w:hAnsi="Times New Roman" w:cs="Times New Roman"/>
          <w:sz w:val="24"/>
          <w:szCs w:val="24"/>
        </w:rPr>
        <w:t>Manderson</w:t>
      </w:r>
      <w:proofErr w:type="spellEnd"/>
      <w:r w:rsidRPr="002968EE">
        <w:rPr>
          <w:rFonts w:ascii="Times New Roman" w:eastAsia="Times New Roman" w:hAnsi="Times New Roman" w:cs="Times New Roman"/>
          <w:sz w:val="24"/>
          <w:szCs w:val="24"/>
        </w:rPr>
        <w:t xml:space="preserve">, K. E. Mills, M. J. Oliver, A. J. Pershing, and S. </w:t>
      </w:r>
      <w:proofErr w:type="spellStart"/>
      <w:r w:rsidRPr="002968EE">
        <w:rPr>
          <w:rFonts w:ascii="Times New Roman" w:eastAsia="Times New Roman" w:hAnsi="Times New Roman" w:cs="Times New Roman"/>
          <w:sz w:val="24"/>
          <w:szCs w:val="24"/>
        </w:rPr>
        <w:t>Siedlecki</w:t>
      </w:r>
      <w:proofErr w:type="spellEnd"/>
      <w:r w:rsidRPr="002968EE">
        <w:rPr>
          <w:rFonts w:ascii="Times New Roman" w:eastAsia="Times New Roman" w:hAnsi="Times New Roman" w:cs="Times New Roman"/>
          <w:sz w:val="24"/>
          <w:szCs w:val="24"/>
        </w:rPr>
        <w:t>. 2019. Ethical considerations and unanticipated consequences associated with ecological forecasting for marine resources. ICES Journal of Marine Science 76:1244–1256.</w:t>
      </w:r>
    </w:p>
    <w:p w14:paraId="6AEE5C4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Hodgson, W. C. 1932. The forecasting of the East Anglian herring fishery. Journal of Animal Ecology 1:108–118.</w:t>
      </w:r>
    </w:p>
    <w:p w14:paraId="5556719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Houlahan</w:t>
      </w:r>
      <w:proofErr w:type="spellEnd"/>
      <w:r w:rsidRPr="002968EE">
        <w:rPr>
          <w:rFonts w:ascii="Times New Roman" w:eastAsia="Times New Roman" w:hAnsi="Times New Roman" w:cs="Times New Roman"/>
          <w:sz w:val="24"/>
          <w:szCs w:val="24"/>
        </w:rPr>
        <w:t>, J. E., S. T. McKinney, T. M. Anderson, and B. J. McGill. 2017. The priority of prediction in ecological understanding. Oikos 126:1–7.</w:t>
      </w:r>
    </w:p>
    <w:p w14:paraId="7050D85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Hyndman, R. J., and G.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Forecasting: principles and practice. </w:t>
      </w:r>
      <w:proofErr w:type="spellStart"/>
      <w:r w:rsidRPr="002968EE">
        <w:rPr>
          <w:rFonts w:ascii="Times New Roman" w:eastAsia="Times New Roman" w:hAnsi="Times New Roman" w:cs="Times New Roman"/>
          <w:sz w:val="24"/>
          <w:szCs w:val="24"/>
        </w:rPr>
        <w:t>OTexts</w:t>
      </w:r>
      <w:proofErr w:type="spellEnd"/>
      <w:r w:rsidRPr="002968EE">
        <w:rPr>
          <w:rFonts w:ascii="Times New Roman" w:eastAsia="Times New Roman" w:hAnsi="Times New Roman" w:cs="Times New Roman"/>
          <w:sz w:val="24"/>
          <w:szCs w:val="24"/>
        </w:rPr>
        <w:t>.</w:t>
      </w:r>
    </w:p>
    <w:p w14:paraId="68877E2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Joslyn, S., and S. Savelli. 2010. Communicating forecast uncertainty: public perception of weather forecast uncertainty. Meteorological Applications 17:180–195.</w:t>
      </w:r>
    </w:p>
    <w:p w14:paraId="3100942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Kalnay</w:t>
      </w:r>
      <w:proofErr w:type="spellEnd"/>
      <w:r w:rsidRPr="002968EE">
        <w:rPr>
          <w:rFonts w:ascii="Times New Roman" w:eastAsia="Times New Roman" w:hAnsi="Times New Roman" w:cs="Times New Roman"/>
          <w:sz w:val="24"/>
          <w:szCs w:val="24"/>
        </w:rPr>
        <w:t>, E. 2003. Atmospheric modeling, data assimilation and predictability. Cambridge University Press, New York.</w:t>
      </w:r>
    </w:p>
    <w:p w14:paraId="7E3FCBF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Koenker</w:t>
      </w:r>
      <w:proofErr w:type="spellEnd"/>
      <w:r w:rsidRPr="002968EE">
        <w:rPr>
          <w:rFonts w:ascii="Times New Roman" w:eastAsia="Times New Roman" w:hAnsi="Times New Roman" w:cs="Times New Roman"/>
          <w:sz w:val="24"/>
          <w:szCs w:val="24"/>
        </w:rPr>
        <w:t xml:space="preserve">, R., S. Portnoy, P. T. Ng, B. </w:t>
      </w:r>
      <w:proofErr w:type="spellStart"/>
      <w:r w:rsidRPr="002968EE">
        <w:rPr>
          <w:rFonts w:ascii="Times New Roman" w:eastAsia="Times New Roman" w:hAnsi="Times New Roman" w:cs="Times New Roman"/>
          <w:sz w:val="24"/>
          <w:szCs w:val="24"/>
        </w:rPr>
        <w:t>Melly</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Zeileis</w:t>
      </w:r>
      <w:proofErr w:type="spellEnd"/>
      <w:r w:rsidRPr="002968EE">
        <w:rPr>
          <w:rFonts w:ascii="Times New Roman" w:eastAsia="Times New Roman" w:hAnsi="Times New Roman" w:cs="Times New Roman"/>
          <w:sz w:val="24"/>
          <w:szCs w:val="24"/>
        </w:rPr>
        <w:t xml:space="preserve">, P. Grosjean, C. </w:t>
      </w:r>
      <w:proofErr w:type="spellStart"/>
      <w:r w:rsidRPr="002968EE">
        <w:rPr>
          <w:rFonts w:ascii="Times New Roman" w:eastAsia="Times New Roman" w:hAnsi="Times New Roman" w:cs="Times New Roman"/>
          <w:sz w:val="24"/>
          <w:szCs w:val="24"/>
        </w:rPr>
        <w:t>Moler</w:t>
      </w:r>
      <w:proofErr w:type="spellEnd"/>
      <w:r w:rsidRPr="002968EE">
        <w:rPr>
          <w:rFonts w:ascii="Times New Roman" w:eastAsia="Times New Roman" w:hAnsi="Times New Roman" w:cs="Times New Roman"/>
          <w:sz w:val="24"/>
          <w:szCs w:val="24"/>
        </w:rPr>
        <w:t xml:space="preserve">, Y. Saad, V. </w:t>
      </w:r>
      <w:proofErr w:type="spellStart"/>
      <w:r w:rsidRPr="002968EE">
        <w:rPr>
          <w:rFonts w:ascii="Times New Roman" w:eastAsia="Times New Roman" w:hAnsi="Times New Roman" w:cs="Times New Roman"/>
          <w:sz w:val="24"/>
          <w:szCs w:val="24"/>
        </w:rPr>
        <w:lastRenderedPageBreak/>
        <w:t>Chernozhukov</w:t>
      </w:r>
      <w:proofErr w:type="spellEnd"/>
      <w:r w:rsidRPr="002968EE">
        <w:rPr>
          <w:rFonts w:ascii="Times New Roman" w:eastAsia="Times New Roman" w:hAnsi="Times New Roman" w:cs="Times New Roman"/>
          <w:sz w:val="24"/>
          <w:szCs w:val="24"/>
        </w:rPr>
        <w:t xml:space="preserve">, I. Fernandez-Val, and B. D. Ripley. 2021. </w:t>
      </w:r>
      <w:proofErr w:type="spellStart"/>
      <w:r w:rsidRPr="002968EE">
        <w:rPr>
          <w:rFonts w:ascii="Times New Roman" w:eastAsia="Times New Roman" w:hAnsi="Times New Roman" w:cs="Times New Roman"/>
          <w:sz w:val="24"/>
          <w:szCs w:val="24"/>
        </w:rPr>
        <w:t>quantreg</w:t>
      </w:r>
      <w:proofErr w:type="spellEnd"/>
      <w:r w:rsidRPr="002968EE">
        <w:rPr>
          <w:rFonts w:ascii="Times New Roman" w:eastAsia="Times New Roman" w:hAnsi="Times New Roman" w:cs="Times New Roman"/>
          <w:sz w:val="24"/>
          <w:szCs w:val="24"/>
        </w:rPr>
        <w:t>: Quantile Regression.</w:t>
      </w:r>
    </w:p>
    <w:p w14:paraId="7081C1D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S. L., B. A. Han, E. J. </w:t>
      </w:r>
      <w:proofErr w:type="spellStart"/>
      <w:r w:rsidRPr="002968EE">
        <w:rPr>
          <w:rFonts w:ascii="Times New Roman" w:eastAsia="Times New Roman" w:hAnsi="Times New Roman" w:cs="Times New Roman"/>
          <w:sz w:val="24"/>
          <w:szCs w:val="24"/>
        </w:rPr>
        <w:t>Rosi</w:t>
      </w:r>
      <w:proofErr w:type="spellEnd"/>
      <w:r w:rsidRPr="002968EE">
        <w:rPr>
          <w:rFonts w:ascii="Times New Roman" w:eastAsia="Times New Roman" w:hAnsi="Times New Roman" w:cs="Times New Roman"/>
          <w:sz w:val="24"/>
          <w:szCs w:val="24"/>
        </w:rPr>
        <w:t>-Marshall, and K. C. Weathers. 2017. The next decade of big data in ecosystem science. Ecosystems 20:274–283.</w:t>
      </w:r>
    </w:p>
    <w:p w14:paraId="3CF6249B" w14:textId="71303C58" w:rsidR="002E34FA" w:rsidRPr="002968EE" w:rsidRDefault="006727F5">
      <w:pPr>
        <w:widowControl w:val="0"/>
        <w:spacing w:line="480" w:lineRule="auto"/>
        <w:ind w:left="720" w:hanging="720"/>
        <w:rPr>
          <w:ins w:id="458" w:author="Abby Lewis" w:date="2021-06-06T19:10:00Z"/>
          <w:rFonts w:ascii="Times New Roman" w:eastAsia="Times New Roman" w:hAnsi="Times New Roman" w:cs="Times New Roman"/>
          <w:sz w:val="24"/>
          <w:szCs w:val="24"/>
        </w:rPr>
      </w:pPr>
      <w:ins w:id="459" w:author="Abby Lewis" w:date="2021-06-06T19:10:00Z">
        <w:r w:rsidRPr="002968EE">
          <w:rPr>
            <w:rFonts w:ascii="Times New Roman" w:eastAsia="Times New Roman" w:hAnsi="Times New Roman" w:cs="Times New Roman"/>
            <w:sz w:val="24"/>
            <w:szCs w:val="24"/>
          </w:rPr>
          <w:t xml:space="preserve">Lewis, A. S. L.,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H. L. Wander, D. W. Howard, J. W. Smith, R. P. McClure, M. E. Lofton, N. W. Hammond, R. S. Corrigan, R. Q. Thomas, and C. C. Carey. 2021. Systematic review of near-term ecological forecasting literature published between 1932 and 2020. Environmental Data Initiative. </w:t>
        </w:r>
      </w:ins>
      <w:ins w:id="460" w:author="Abby Lewis" w:date="2021-07-13T20:32:00Z">
        <w:r w:rsidR="00224D25" w:rsidRPr="00CE01F5">
          <w:rPr>
            <w:rFonts w:ascii="Times New Roman" w:eastAsia="Times New Roman" w:hAnsi="Times New Roman" w:cs="Times New Roman"/>
            <w:sz w:val="24"/>
            <w:szCs w:val="24"/>
          </w:rPr>
          <w:t>https://doi.org/10.6073/pasta/c4bea94f100f39a6b73c7b9a577df214</w:t>
        </w:r>
      </w:ins>
    </w:p>
    <w:p w14:paraId="49E71D8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Lindenmayer</w:t>
      </w:r>
      <w:proofErr w:type="spellEnd"/>
      <w:r w:rsidRPr="002968EE">
        <w:rPr>
          <w:rFonts w:ascii="Times New Roman" w:eastAsia="Times New Roman" w:hAnsi="Times New Roman" w:cs="Times New Roman"/>
          <w:sz w:val="24"/>
          <w:szCs w:val="24"/>
        </w:rPr>
        <w:t xml:space="preserve">, D. B., G. E. Likens, A. Andersen, D. Bowman, C. M. Bull, E. Burns, C. R. Dickman, A. A. Hoffmann, D. A. Keith, M. J. Liddell, A. J. Lowe, D. J. Metcalfe, S. R. </w:t>
      </w:r>
      <w:proofErr w:type="spellStart"/>
      <w:r w:rsidRPr="002968EE">
        <w:rPr>
          <w:rFonts w:ascii="Times New Roman" w:eastAsia="Times New Roman" w:hAnsi="Times New Roman" w:cs="Times New Roman"/>
          <w:sz w:val="24"/>
          <w:szCs w:val="24"/>
        </w:rPr>
        <w:t>Phinn</w:t>
      </w:r>
      <w:proofErr w:type="spellEnd"/>
      <w:r w:rsidRPr="002968EE">
        <w:rPr>
          <w:rFonts w:ascii="Times New Roman" w:eastAsia="Times New Roman" w:hAnsi="Times New Roman" w:cs="Times New Roman"/>
          <w:sz w:val="24"/>
          <w:szCs w:val="24"/>
        </w:rPr>
        <w:t xml:space="preserve">, J. Russell‐Smith, N. </w:t>
      </w:r>
      <w:proofErr w:type="spellStart"/>
      <w:r w:rsidRPr="002968EE">
        <w:rPr>
          <w:rFonts w:ascii="Times New Roman" w:eastAsia="Times New Roman" w:hAnsi="Times New Roman" w:cs="Times New Roman"/>
          <w:sz w:val="24"/>
          <w:szCs w:val="24"/>
        </w:rPr>
        <w:t>Thurgate</w:t>
      </w:r>
      <w:proofErr w:type="spellEnd"/>
      <w:r w:rsidRPr="002968EE">
        <w:rPr>
          <w:rFonts w:ascii="Times New Roman" w:eastAsia="Times New Roman" w:hAnsi="Times New Roman" w:cs="Times New Roman"/>
          <w:sz w:val="24"/>
          <w:szCs w:val="24"/>
        </w:rPr>
        <w:t>, and G. M. Wardle. 2012. Value of long-term ecological studies. Austral Ecology 37:745–757.</w:t>
      </w:r>
    </w:p>
    <w:p w14:paraId="4263DDD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Luo, Y., K. Ogle, C. Tucker, S. Fei, C. Gao, S.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J. S. Clark, and D. S. Schimel. 2011. Ecological forecasting and data assimilation in a data-rich era. Ecological Applications 21:1429–1442.</w:t>
      </w:r>
    </w:p>
    <w:p w14:paraId="0C42643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A., M. Horvat, and V. </w:t>
      </w:r>
      <w:proofErr w:type="spellStart"/>
      <w:r w:rsidRPr="002968EE">
        <w:rPr>
          <w:rFonts w:ascii="Times New Roman" w:eastAsia="Times New Roman" w:hAnsi="Times New Roman" w:cs="Times New Roman"/>
          <w:sz w:val="24"/>
          <w:szCs w:val="24"/>
        </w:rPr>
        <w:t>Šupak</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Smolčić</w:t>
      </w:r>
      <w:proofErr w:type="spellEnd"/>
      <w:r w:rsidRPr="002968EE">
        <w:rPr>
          <w:rFonts w:ascii="Times New Roman" w:eastAsia="Times New Roman" w:hAnsi="Times New Roman" w:cs="Times New Roman"/>
          <w:sz w:val="24"/>
          <w:szCs w:val="24"/>
        </w:rPr>
        <w:t xml:space="preserve">. 2017. Dealing with the positive publication bias: why you should really publish your negative results. </w:t>
      </w:r>
      <w:proofErr w:type="spellStart"/>
      <w:r w:rsidRPr="002968EE">
        <w:rPr>
          <w:rFonts w:ascii="Times New Roman" w:eastAsia="Times New Roman" w:hAnsi="Times New Roman" w:cs="Times New Roman"/>
          <w:sz w:val="24"/>
          <w:szCs w:val="24"/>
        </w:rPr>
        <w:t>Biochemia</w:t>
      </w:r>
      <w:proofErr w:type="spellEnd"/>
      <w:r w:rsidRPr="002968EE">
        <w:rPr>
          <w:rFonts w:ascii="Times New Roman" w:eastAsia="Times New Roman" w:hAnsi="Times New Roman" w:cs="Times New Roman"/>
          <w:sz w:val="24"/>
          <w:szCs w:val="24"/>
        </w:rPr>
        <w:t xml:space="preserve"> Medica 27:447–452.</w:t>
      </w:r>
    </w:p>
    <w:p w14:paraId="6A0C378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R. E., J. L. Demuth, and J. K. </w:t>
      </w:r>
      <w:proofErr w:type="spellStart"/>
      <w:r w:rsidRPr="002968EE">
        <w:rPr>
          <w:rFonts w:ascii="Times New Roman" w:eastAsia="Times New Roman" w:hAnsi="Times New Roman" w:cs="Times New Roman"/>
          <w:sz w:val="24"/>
          <w:szCs w:val="24"/>
        </w:rPr>
        <w:t>Lazo</w:t>
      </w:r>
      <w:proofErr w:type="spellEnd"/>
      <w:r w:rsidRPr="002968EE">
        <w:rPr>
          <w:rFonts w:ascii="Times New Roman" w:eastAsia="Times New Roman" w:hAnsi="Times New Roman" w:cs="Times New Roman"/>
          <w:sz w:val="24"/>
          <w:szCs w:val="24"/>
        </w:rPr>
        <w:t>. 2008. Communicating uncertainty in weather forecasts: a survey of the U.S. public. Weather and Forecasting 23:974–991.</w:t>
      </w:r>
    </w:p>
    <w:p w14:paraId="71BBE95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M. R., B. A. </w:t>
      </w:r>
      <w:proofErr w:type="spellStart"/>
      <w:r w:rsidRPr="002968EE">
        <w:rPr>
          <w:rFonts w:ascii="Times New Roman" w:eastAsia="Times New Roman" w:hAnsi="Times New Roman" w:cs="Times New Roman"/>
          <w:sz w:val="24"/>
          <w:szCs w:val="24"/>
        </w:rPr>
        <w:t>Nosek</w:t>
      </w:r>
      <w:proofErr w:type="spellEnd"/>
      <w:r w:rsidRPr="002968EE">
        <w:rPr>
          <w:rFonts w:ascii="Times New Roman" w:eastAsia="Times New Roman" w:hAnsi="Times New Roman" w:cs="Times New Roman"/>
          <w:sz w:val="24"/>
          <w:szCs w:val="24"/>
        </w:rPr>
        <w:t xml:space="preserve">, D. V. M. Bishop, K. S. Button, C. D. Chambers, N. </w:t>
      </w:r>
      <w:proofErr w:type="spellStart"/>
      <w:r w:rsidRPr="002968EE">
        <w:rPr>
          <w:rFonts w:ascii="Times New Roman" w:eastAsia="Times New Roman" w:hAnsi="Times New Roman" w:cs="Times New Roman"/>
          <w:sz w:val="24"/>
          <w:szCs w:val="24"/>
        </w:rPr>
        <w:t>Percie</w:t>
      </w:r>
      <w:proofErr w:type="spellEnd"/>
      <w:r w:rsidRPr="002968EE">
        <w:rPr>
          <w:rFonts w:ascii="Times New Roman" w:eastAsia="Times New Roman" w:hAnsi="Times New Roman" w:cs="Times New Roman"/>
          <w:sz w:val="24"/>
          <w:szCs w:val="24"/>
        </w:rPr>
        <w:t xml:space="preserve"> du </w:t>
      </w:r>
      <w:proofErr w:type="spellStart"/>
      <w:r w:rsidRPr="002968EE">
        <w:rPr>
          <w:rFonts w:ascii="Times New Roman" w:eastAsia="Times New Roman" w:hAnsi="Times New Roman" w:cs="Times New Roman"/>
          <w:sz w:val="24"/>
          <w:szCs w:val="24"/>
        </w:rPr>
        <w:t>Sert</w:t>
      </w:r>
      <w:proofErr w:type="spellEnd"/>
      <w:r w:rsidRPr="002968EE">
        <w:rPr>
          <w:rFonts w:ascii="Times New Roman" w:eastAsia="Times New Roman" w:hAnsi="Times New Roman" w:cs="Times New Roman"/>
          <w:sz w:val="24"/>
          <w:szCs w:val="24"/>
        </w:rPr>
        <w:t xml:space="preserve">, U. </w:t>
      </w:r>
      <w:proofErr w:type="spellStart"/>
      <w:r w:rsidRPr="002968EE">
        <w:rPr>
          <w:rFonts w:ascii="Times New Roman" w:eastAsia="Times New Roman" w:hAnsi="Times New Roman" w:cs="Times New Roman"/>
          <w:sz w:val="24"/>
          <w:szCs w:val="24"/>
        </w:rPr>
        <w:t>Simonsohn</w:t>
      </w:r>
      <w:proofErr w:type="spellEnd"/>
      <w:r w:rsidRPr="002968EE">
        <w:rPr>
          <w:rFonts w:ascii="Times New Roman" w:eastAsia="Times New Roman" w:hAnsi="Times New Roman" w:cs="Times New Roman"/>
          <w:sz w:val="24"/>
          <w:szCs w:val="24"/>
        </w:rPr>
        <w:t xml:space="preserve">, E.-J. </w:t>
      </w:r>
      <w:proofErr w:type="spellStart"/>
      <w:r w:rsidRPr="002968EE">
        <w:rPr>
          <w:rFonts w:ascii="Times New Roman" w:eastAsia="Times New Roman" w:hAnsi="Times New Roman" w:cs="Times New Roman"/>
          <w:sz w:val="24"/>
          <w:szCs w:val="24"/>
        </w:rPr>
        <w:t>Wagenmakers</w:t>
      </w:r>
      <w:proofErr w:type="spellEnd"/>
      <w:r w:rsidRPr="002968EE">
        <w:rPr>
          <w:rFonts w:ascii="Times New Roman" w:eastAsia="Times New Roman" w:hAnsi="Times New Roman" w:cs="Times New Roman"/>
          <w:sz w:val="24"/>
          <w:szCs w:val="24"/>
        </w:rPr>
        <w:t xml:space="preserve">, J. J. Ware, and J. P. A. Ioannidis. 2017. A manifesto for reproducible science. Nature Human </w:t>
      </w:r>
      <w:proofErr w:type="spellStart"/>
      <w:r w:rsidRPr="002968EE">
        <w:rPr>
          <w:rFonts w:ascii="Times New Roman" w:eastAsia="Times New Roman" w:hAnsi="Times New Roman" w:cs="Times New Roman"/>
          <w:sz w:val="24"/>
          <w:szCs w:val="24"/>
        </w:rPr>
        <w:t>Behaviour</w:t>
      </w:r>
      <w:proofErr w:type="spellEnd"/>
      <w:r w:rsidRPr="002968EE">
        <w:rPr>
          <w:rFonts w:ascii="Times New Roman" w:eastAsia="Times New Roman" w:hAnsi="Times New Roman" w:cs="Times New Roman"/>
          <w:sz w:val="24"/>
          <w:szCs w:val="24"/>
        </w:rPr>
        <w:t xml:space="preserve"> 1:1–9.</w:t>
      </w:r>
    </w:p>
    <w:p w14:paraId="50F2EB7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S., Y. Luo, M. C.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T. F. Keenan, Z. Shi, J. Li, and F. S. C. </w:t>
      </w:r>
      <w:proofErr w:type="spellStart"/>
      <w:r w:rsidRPr="002968EE">
        <w:rPr>
          <w:rFonts w:ascii="Times New Roman" w:eastAsia="Times New Roman" w:hAnsi="Times New Roman" w:cs="Times New Roman"/>
          <w:sz w:val="24"/>
          <w:szCs w:val="24"/>
        </w:rPr>
        <w:t>Iii</w:t>
      </w:r>
      <w:proofErr w:type="spellEnd"/>
      <w:r w:rsidRPr="002968EE">
        <w:rPr>
          <w:rFonts w:ascii="Times New Roman" w:eastAsia="Times New Roman" w:hAnsi="Times New Roman" w:cs="Times New Roman"/>
          <w:sz w:val="24"/>
          <w:szCs w:val="24"/>
        </w:rPr>
        <w:t xml:space="preserve">. 2014. The role of data </w:t>
      </w:r>
      <w:r w:rsidRPr="002968EE">
        <w:rPr>
          <w:rFonts w:ascii="Times New Roman" w:eastAsia="Times New Roman" w:hAnsi="Times New Roman" w:cs="Times New Roman"/>
          <w:sz w:val="24"/>
          <w:szCs w:val="24"/>
        </w:rPr>
        <w:lastRenderedPageBreak/>
        <w:t>assimilation in predictive ecology. Ecosphere 5:art65.</w:t>
      </w:r>
    </w:p>
    <w:p w14:paraId="12403E07" w14:textId="77777777" w:rsidR="002E34FA" w:rsidRPr="002968EE" w:rsidRDefault="006727F5">
      <w:pPr>
        <w:widowControl w:val="0"/>
        <w:spacing w:line="480" w:lineRule="auto"/>
        <w:ind w:left="720" w:hanging="720"/>
        <w:rPr>
          <w:ins w:id="461" w:author="Abby Lewis" w:date="2021-06-13T11:07:00Z"/>
          <w:rFonts w:ascii="Times New Roman" w:eastAsia="Times New Roman" w:hAnsi="Times New Roman" w:cs="Times New Roman"/>
          <w:sz w:val="24"/>
          <w:szCs w:val="24"/>
        </w:rPr>
      </w:pPr>
      <w:ins w:id="462" w:author="Abby Lewis" w:date="2021-06-13T11:07:00Z">
        <w:r w:rsidRPr="002968EE">
          <w:rPr>
            <w:rFonts w:ascii="Times New Roman" w:eastAsia="Times New Roman" w:hAnsi="Times New Roman" w:cs="Times New Roman"/>
            <w:sz w:val="24"/>
            <w:szCs w:val="24"/>
          </w:rPr>
          <w:t xml:space="preserve">Payne, M. R., , A. J. Hobday, B. R. </w:t>
        </w:r>
        <w:proofErr w:type="spellStart"/>
        <w:r w:rsidRPr="002968EE">
          <w:rPr>
            <w:rFonts w:ascii="Times New Roman" w:eastAsia="Times New Roman" w:hAnsi="Times New Roman" w:cs="Times New Roman"/>
            <w:sz w:val="24"/>
            <w:szCs w:val="24"/>
          </w:rPr>
          <w:t>MacKenzie</w:t>
        </w:r>
        <w:proofErr w:type="spellEnd"/>
        <w:r w:rsidRPr="002968EE">
          <w:rPr>
            <w:rFonts w:ascii="Times New Roman" w:eastAsia="Times New Roman" w:hAnsi="Times New Roman" w:cs="Times New Roman"/>
            <w:sz w:val="24"/>
            <w:szCs w:val="24"/>
          </w:rPr>
          <w:t xml:space="preserve">, D. </w:t>
        </w:r>
        <w:proofErr w:type="spellStart"/>
        <w:r w:rsidRPr="002968EE">
          <w:rPr>
            <w:rFonts w:ascii="Times New Roman" w:eastAsia="Times New Roman" w:hAnsi="Times New Roman" w:cs="Times New Roman"/>
            <w:sz w:val="24"/>
            <w:szCs w:val="24"/>
          </w:rPr>
          <w:t>Tommasi</w:t>
        </w:r>
        <w:proofErr w:type="spellEnd"/>
        <w:r w:rsidRPr="002968EE">
          <w:rPr>
            <w:rFonts w:ascii="Times New Roman" w:eastAsia="Times New Roman" w:hAnsi="Times New Roman" w:cs="Times New Roman"/>
            <w:sz w:val="24"/>
            <w:szCs w:val="24"/>
          </w:rPr>
          <w:t xml:space="preserve">, D. P. Dempsey, S. M. M. </w:t>
        </w:r>
        <w:proofErr w:type="spellStart"/>
        <w:r w:rsidRPr="002968EE">
          <w:rPr>
            <w:rFonts w:ascii="Times New Roman" w:eastAsia="Times New Roman" w:hAnsi="Times New Roman" w:cs="Times New Roman"/>
            <w:sz w:val="24"/>
            <w:szCs w:val="24"/>
          </w:rPr>
          <w:t>Fässler</w:t>
        </w:r>
        <w:proofErr w:type="spellEnd"/>
        <w:r w:rsidRPr="002968EE">
          <w:rPr>
            <w:rFonts w:ascii="Times New Roman" w:eastAsia="Times New Roman" w:hAnsi="Times New Roman" w:cs="Times New Roman"/>
            <w:sz w:val="24"/>
            <w:szCs w:val="24"/>
          </w:rPr>
          <w:t xml:space="preserve">, A. C. Haynie, R. Ji, G. Liu, P. D. Lynch, D. </w:t>
        </w:r>
        <w:proofErr w:type="spellStart"/>
        <w:r w:rsidRPr="002968EE">
          <w:rPr>
            <w:rFonts w:ascii="Times New Roman" w:eastAsia="Times New Roman" w:hAnsi="Times New Roman" w:cs="Times New Roman"/>
            <w:sz w:val="24"/>
            <w:szCs w:val="24"/>
          </w:rPr>
          <w:t>Matei</w:t>
        </w:r>
        <w:proofErr w:type="spellEnd"/>
        <w:r w:rsidRPr="002968EE">
          <w:rPr>
            <w:rFonts w:ascii="Times New Roman" w:eastAsia="Times New Roman" w:hAnsi="Times New Roman" w:cs="Times New Roman"/>
            <w:sz w:val="24"/>
            <w:szCs w:val="24"/>
          </w:rPr>
          <w:t xml:space="preserve">, A. K. </w:t>
        </w:r>
        <w:proofErr w:type="spellStart"/>
        <w:r w:rsidRPr="002968EE">
          <w:rPr>
            <w:rFonts w:ascii="Times New Roman" w:eastAsia="Times New Roman" w:hAnsi="Times New Roman" w:cs="Times New Roman"/>
            <w:sz w:val="24"/>
            <w:szCs w:val="24"/>
          </w:rPr>
          <w:t>Miesner</w:t>
        </w:r>
        <w:proofErr w:type="spellEnd"/>
        <w:r w:rsidRPr="002968EE">
          <w:rPr>
            <w:rFonts w:ascii="Times New Roman" w:eastAsia="Times New Roman" w:hAnsi="Times New Roman" w:cs="Times New Roman"/>
            <w:sz w:val="24"/>
            <w:szCs w:val="24"/>
          </w:rPr>
          <w:t xml:space="preserve">, K. E. Mills, K. O. Strand, and E. </w:t>
        </w:r>
        <w:proofErr w:type="spellStart"/>
        <w:r w:rsidRPr="002968EE">
          <w:rPr>
            <w:rFonts w:ascii="Times New Roman" w:eastAsia="Times New Roman" w:hAnsi="Times New Roman" w:cs="Times New Roman"/>
            <w:sz w:val="24"/>
            <w:szCs w:val="24"/>
          </w:rPr>
          <w:t>Villarino</w:t>
        </w:r>
        <w:proofErr w:type="spellEnd"/>
        <w:r w:rsidRPr="002968EE">
          <w:rPr>
            <w:rFonts w:ascii="Times New Roman" w:eastAsia="Times New Roman" w:hAnsi="Times New Roman" w:cs="Times New Roman"/>
            <w:sz w:val="24"/>
            <w:szCs w:val="24"/>
          </w:rPr>
          <w:t>. 2017. Lessons from the first generation of marine ecological forecasts. Frontiers in Marine Science 4:289.</w:t>
        </w:r>
      </w:ins>
    </w:p>
    <w:p w14:paraId="4598477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xml:space="preserve">, F., A. C. Iles, J. Garland, G. Brennan, U. Brose, U. </w:t>
      </w:r>
      <w:proofErr w:type="spellStart"/>
      <w:r w:rsidRPr="002968EE">
        <w:rPr>
          <w:rFonts w:ascii="Times New Roman" w:eastAsia="Times New Roman" w:hAnsi="Times New Roman" w:cs="Times New Roman"/>
          <w:sz w:val="24"/>
          <w:szCs w:val="24"/>
        </w:rPr>
        <w:t>Gaedke</w:t>
      </w:r>
      <w:proofErr w:type="spellEnd"/>
      <w:r w:rsidRPr="002968EE">
        <w:rPr>
          <w:rFonts w:ascii="Times New Roman" w:eastAsia="Times New Roman" w:hAnsi="Times New Roman" w:cs="Times New Roman"/>
          <w:sz w:val="24"/>
          <w:szCs w:val="24"/>
        </w:rPr>
        <w:t xml:space="preserve">, U. Jacob, P. </w:t>
      </w:r>
      <w:proofErr w:type="spellStart"/>
      <w:r w:rsidRPr="002968EE">
        <w:rPr>
          <w:rFonts w:ascii="Times New Roman" w:eastAsia="Times New Roman" w:hAnsi="Times New Roman" w:cs="Times New Roman"/>
          <w:sz w:val="24"/>
          <w:szCs w:val="24"/>
        </w:rPr>
        <w:t>Kratina</w:t>
      </w:r>
      <w:proofErr w:type="spellEnd"/>
      <w:r w:rsidRPr="002968EE">
        <w:rPr>
          <w:rFonts w:ascii="Times New Roman" w:eastAsia="Times New Roman" w:hAnsi="Times New Roman" w:cs="Times New Roman"/>
          <w:sz w:val="24"/>
          <w:szCs w:val="24"/>
        </w:rPr>
        <w:t xml:space="preserve">, B. Matthews, S. Munch, M. Novak,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B. C. </w:t>
      </w:r>
      <w:proofErr w:type="spellStart"/>
      <w:r w:rsidRPr="002968EE">
        <w:rPr>
          <w:rFonts w:ascii="Times New Roman" w:eastAsia="Times New Roman" w:hAnsi="Times New Roman" w:cs="Times New Roman"/>
          <w:sz w:val="24"/>
          <w:szCs w:val="24"/>
        </w:rPr>
        <w:t>Rall</w:t>
      </w:r>
      <w:proofErr w:type="spellEnd"/>
      <w:r w:rsidRPr="002968EE">
        <w:rPr>
          <w:rFonts w:ascii="Times New Roman" w:eastAsia="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7DF99D0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Petchey, O. L., M. </w:t>
      </w:r>
      <w:proofErr w:type="spellStart"/>
      <w:r w:rsidRPr="002968EE">
        <w:rPr>
          <w:rFonts w:ascii="Times New Roman" w:eastAsia="Times New Roman" w:hAnsi="Times New Roman" w:cs="Times New Roman"/>
          <w:sz w:val="24"/>
          <w:szCs w:val="24"/>
        </w:rPr>
        <w:t>Pontarp</w:t>
      </w:r>
      <w:proofErr w:type="spellEnd"/>
      <w:r w:rsidRPr="002968EE">
        <w:rPr>
          <w:rFonts w:ascii="Times New Roman" w:eastAsia="Times New Roman" w:hAnsi="Times New Roman" w:cs="Times New Roman"/>
          <w:sz w:val="24"/>
          <w:szCs w:val="24"/>
        </w:rPr>
        <w:t xml:space="preserve">, T. M. Massie, S. </w:t>
      </w:r>
      <w:proofErr w:type="spellStart"/>
      <w:r w:rsidRPr="002968EE">
        <w:rPr>
          <w:rFonts w:ascii="Times New Roman" w:eastAsia="Times New Roman" w:hAnsi="Times New Roman" w:cs="Times New Roman"/>
          <w:sz w:val="24"/>
          <w:szCs w:val="24"/>
        </w:rPr>
        <w:t>Kéfi</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Ozgul</w:t>
      </w:r>
      <w:proofErr w:type="spellEnd"/>
      <w:r w:rsidRPr="002968EE">
        <w:rPr>
          <w:rFonts w:ascii="Times New Roman" w:eastAsia="Times New Roman" w:hAnsi="Times New Roman" w:cs="Times New Roman"/>
          <w:sz w:val="24"/>
          <w:szCs w:val="24"/>
        </w:rPr>
        <w:t xml:space="preserve">, M. </w:t>
      </w:r>
      <w:proofErr w:type="spellStart"/>
      <w:r w:rsidRPr="002968EE">
        <w:rPr>
          <w:rFonts w:ascii="Times New Roman" w:eastAsia="Times New Roman" w:hAnsi="Times New Roman" w:cs="Times New Roman"/>
          <w:sz w:val="24"/>
          <w:szCs w:val="24"/>
        </w:rPr>
        <w:t>Weilenmann</w:t>
      </w:r>
      <w:proofErr w:type="spellEnd"/>
      <w:r w:rsidRPr="002968EE">
        <w:rPr>
          <w:rFonts w:ascii="Times New Roman" w:eastAsia="Times New Roman" w:hAnsi="Times New Roman" w:cs="Times New Roman"/>
          <w:sz w:val="24"/>
          <w:szCs w:val="24"/>
        </w:rPr>
        <w:t xml:space="preserve">,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Altermatt</w:t>
      </w:r>
      <w:proofErr w:type="spellEnd"/>
      <w:r w:rsidRPr="002968EE">
        <w:rPr>
          <w:rFonts w:ascii="Times New Roman" w:eastAsia="Times New Roman" w:hAnsi="Times New Roman" w:cs="Times New Roman"/>
          <w:sz w:val="24"/>
          <w:szCs w:val="24"/>
        </w:rPr>
        <w:t xml:space="preserve">, B. Matthews, J. M. Levine, D. Z. Childs, B. J. McGill, M. E. </w:t>
      </w:r>
      <w:proofErr w:type="spellStart"/>
      <w:r w:rsidRPr="002968EE">
        <w:rPr>
          <w:rFonts w:ascii="Times New Roman" w:eastAsia="Times New Roman" w:hAnsi="Times New Roman" w:cs="Times New Roman"/>
          <w:sz w:val="24"/>
          <w:szCs w:val="24"/>
        </w:rPr>
        <w:t>Schaepman</w:t>
      </w:r>
      <w:proofErr w:type="spellEnd"/>
      <w:r w:rsidRPr="002968EE">
        <w:rPr>
          <w:rFonts w:ascii="Times New Roman" w:eastAsia="Times New Roman" w:hAnsi="Times New Roman" w:cs="Times New Roman"/>
          <w:sz w:val="24"/>
          <w:szCs w:val="24"/>
        </w:rPr>
        <w:t xml:space="preserve">, B. Schmid, P. Spaak, A. P. Beckerman, F. </w:t>
      </w: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and I. S. Pearse. 2015. The ecological forecast horizon, and examples of its uses and determinants. Ecology Letters 18:597–611.</w:t>
      </w:r>
    </w:p>
    <w:p w14:paraId="6C0A13B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S., and N.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2012. Computational ecology as an emerging science. Interface Focus 2:241–254.</w:t>
      </w:r>
    </w:p>
    <w:p w14:paraId="59A3758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Pielke, R. A., and R. T. Conant. 2003. Best practices in prediction for decision-making: lessons from the atmospheric and earth sciences. Ecology 84:1351–1358.</w:t>
      </w:r>
    </w:p>
    <w:p w14:paraId="6EE177D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Powers, S. M., and S. E. Hampton. 2019. Open science, reproducibility, and transparency in ecology. Ecological Applications 29:e01822.</w:t>
      </w:r>
    </w:p>
    <w:p w14:paraId="5AC04AB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 Core Team. 2020. R: A language and environment for statistical computing. R Foundation for Statistical Computing, Vienna, Austria.</w:t>
      </w:r>
    </w:p>
    <w:p w14:paraId="1DFF9BB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lastRenderedPageBreak/>
        <w:t>Recknagel</w:t>
      </w:r>
      <w:proofErr w:type="spellEnd"/>
      <w:r w:rsidRPr="002968EE">
        <w:rPr>
          <w:rFonts w:ascii="Times New Roman" w:eastAsia="Times New Roman" w:hAnsi="Times New Roman" w:cs="Times New Roman"/>
          <w:sz w:val="24"/>
          <w:szCs w:val="24"/>
        </w:rPr>
        <w:t xml:space="preserve">, F., R. Adrian, J. Köhler, and H. Cao. 2016. Threshold quantification and short-term forecasting of Anabaena, </w:t>
      </w:r>
      <w:proofErr w:type="spellStart"/>
      <w:r w:rsidRPr="002968EE">
        <w:rPr>
          <w:rFonts w:ascii="Times New Roman" w:eastAsia="Times New Roman" w:hAnsi="Times New Roman" w:cs="Times New Roman"/>
          <w:sz w:val="24"/>
          <w:szCs w:val="24"/>
        </w:rPr>
        <w:t>Aphanizomenon</w:t>
      </w:r>
      <w:proofErr w:type="spellEnd"/>
      <w:r w:rsidRPr="002968EE">
        <w:rPr>
          <w:rFonts w:ascii="Times New Roman" w:eastAsia="Times New Roman" w:hAnsi="Times New Roman" w:cs="Times New Roman"/>
          <w:sz w:val="24"/>
          <w:szCs w:val="24"/>
        </w:rPr>
        <w:t xml:space="preserve"> and Microcystis in the polymictic eutrophic Lake </w:t>
      </w:r>
      <w:proofErr w:type="spellStart"/>
      <w:r w:rsidRPr="002968EE">
        <w:rPr>
          <w:rFonts w:ascii="Times New Roman" w:eastAsia="Times New Roman" w:hAnsi="Times New Roman" w:cs="Times New Roman"/>
          <w:sz w:val="24"/>
          <w:szCs w:val="24"/>
        </w:rPr>
        <w:t>Müggelsee</w:t>
      </w:r>
      <w:proofErr w:type="spellEnd"/>
      <w:r w:rsidRPr="002968EE">
        <w:rPr>
          <w:rFonts w:ascii="Times New Roman" w:eastAsia="Times New Roman" w:hAnsi="Times New Roman" w:cs="Times New Roman"/>
          <w:sz w:val="24"/>
          <w:szCs w:val="24"/>
        </w:rPr>
        <w:t xml:space="preserve"> (Germany) by inferential modelling using the hybrid evolutionary algorithm HEA. </w:t>
      </w:r>
      <w:proofErr w:type="spellStart"/>
      <w:r w:rsidRPr="002968EE">
        <w:rPr>
          <w:rFonts w:ascii="Times New Roman" w:eastAsia="Times New Roman" w:hAnsi="Times New Roman" w:cs="Times New Roman"/>
          <w:sz w:val="24"/>
          <w:szCs w:val="24"/>
        </w:rPr>
        <w:t>Hydrobiologia</w:t>
      </w:r>
      <w:proofErr w:type="spellEnd"/>
      <w:r w:rsidRPr="002968EE">
        <w:rPr>
          <w:rFonts w:ascii="Times New Roman" w:eastAsia="Times New Roman" w:hAnsi="Times New Roman" w:cs="Times New Roman"/>
          <w:sz w:val="24"/>
          <w:szCs w:val="24"/>
        </w:rPr>
        <w:t xml:space="preserve"> 778:61–74.</w:t>
      </w:r>
    </w:p>
    <w:p w14:paraId="72055C4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Reichman, O. J., M. B. Jones, and M. P. </w:t>
      </w:r>
      <w:proofErr w:type="spellStart"/>
      <w:r w:rsidRPr="002968EE">
        <w:rPr>
          <w:rFonts w:ascii="Times New Roman" w:eastAsia="Times New Roman" w:hAnsi="Times New Roman" w:cs="Times New Roman"/>
          <w:sz w:val="24"/>
          <w:szCs w:val="24"/>
        </w:rPr>
        <w:t>Schildhauer</w:t>
      </w:r>
      <w:proofErr w:type="spellEnd"/>
      <w:r w:rsidRPr="002968EE">
        <w:rPr>
          <w:rFonts w:ascii="Times New Roman" w:eastAsia="Times New Roman" w:hAnsi="Times New Roman" w:cs="Times New Roman"/>
          <w:sz w:val="24"/>
          <w:szCs w:val="24"/>
        </w:rPr>
        <w:t>. 2011. Challenges and opportunities of open data in ecology. Science 331:703–705.</w:t>
      </w:r>
    </w:p>
    <w:p w14:paraId="52B2BEE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Reynolds, C. S. 2006. The ecology of phytoplankton. Cambridge University Press.</w:t>
      </w:r>
    </w:p>
    <w:p w14:paraId="2E518D8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A., R. </w:t>
      </w:r>
      <w:proofErr w:type="spellStart"/>
      <w:r w:rsidRPr="002968EE">
        <w:rPr>
          <w:rFonts w:ascii="Times New Roman" w:eastAsia="Times New Roman" w:hAnsi="Times New Roman" w:cs="Times New Roman"/>
          <w:sz w:val="24"/>
          <w:szCs w:val="24"/>
        </w:rPr>
        <w:t>Marcé</w:t>
      </w:r>
      <w:proofErr w:type="spellEnd"/>
      <w:r w:rsidRPr="002968EE">
        <w:rPr>
          <w:rFonts w:ascii="Times New Roman" w:eastAsia="Times New Roman" w:hAnsi="Times New Roman" w:cs="Times New Roman"/>
          <w:sz w:val="24"/>
          <w:szCs w:val="24"/>
        </w:rPr>
        <w:t xml:space="preserve">, C. </w:t>
      </w:r>
      <w:proofErr w:type="spellStart"/>
      <w:r w:rsidRPr="002968EE">
        <w:rPr>
          <w:rFonts w:ascii="Times New Roman" w:eastAsia="Times New Roman" w:hAnsi="Times New Roman" w:cs="Times New Roman"/>
          <w:sz w:val="24"/>
          <w:szCs w:val="24"/>
        </w:rPr>
        <w:t>Escot</w:t>
      </w:r>
      <w:proofErr w:type="spellEnd"/>
      <w:r w:rsidRPr="002968EE">
        <w:rPr>
          <w:rFonts w:ascii="Times New Roman" w:eastAsia="Times New Roman" w:hAnsi="Times New Roman" w:cs="Times New Roman"/>
          <w:sz w:val="24"/>
          <w:szCs w:val="24"/>
        </w:rPr>
        <w:t>, and F. J. Rueda. 2011. A calibration strategy for dynamic succession models including several phytoplankton groups. Environmental Modelling &amp; Software 26:697–710.</w:t>
      </w:r>
    </w:p>
    <w:p w14:paraId="09AFABC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Roulston, M. S., and L. A. Smith. 2002. Evaluating probabilistic forecasts using information theory. Monthly Weather Review 130:1653–1660.</w:t>
      </w:r>
    </w:p>
    <w:p w14:paraId="335D66B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B. Z., E. Bertone, R. Stewart, and D. P. Hamilton. 2020. A systematic literature review of forecasting and predictive models for cyanobacteria blooms in freshwater lakes. Water Research 182:115959.</w:t>
      </w:r>
    </w:p>
    <w:p w14:paraId="213AD65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Sutherland, W. J., R. P. </w:t>
      </w:r>
      <w:proofErr w:type="spellStart"/>
      <w:r w:rsidRPr="002968EE">
        <w:rPr>
          <w:rFonts w:ascii="Times New Roman" w:eastAsia="Times New Roman" w:hAnsi="Times New Roman" w:cs="Times New Roman"/>
          <w:sz w:val="24"/>
          <w:szCs w:val="24"/>
        </w:rPr>
        <w:t>Freckleton</w:t>
      </w:r>
      <w:proofErr w:type="spellEnd"/>
      <w:r w:rsidRPr="002968EE">
        <w:rPr>
          <w:rFonts w:ascii="Times New Roman" w:eastAsia="Times New Roman" w:hAnsi="Times New Roman" w:cs="Times New Roman"/>
          <w:sz w:val="24"/>
          <w:szCs w:val="24"/>
        </w:rPr>
        <w:t xml:space="preserve">, H. C. J. </w:t>
      </w: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xml:space="preserve">, S. R. </w:t>
      </w:r>
      <w:proofErr w:type="spellStart"/>
      <w:r w:rsidRPr="002968EE">
        <w:rPr>
          <w:rFonts w:ascii="Times New Roman" w:eastAsia="Times New Roman" w:hAnsi="Times New Roman" w:cs="Times New Roman"/>
          <w:sz w:val="24"/>
          <w:szCs w:val="24"/>
        </w:rPr>
        <w:t>Beissinger</w:t>
      </w:r>
      <w:proofErr w:type="spellEnd"/>
      <w:r w:rsidRPr="002968EE">
        <w:rPr>
          <w:rFonts w:ascii="Times New Roman" w:eastAsia="Times New Roman" w:hAnsi="Times New Roman" w:cs="Times New Roman"/>
          <w:sz w:val="24"/>
          <w:szCs w:val="24"/>
        </w:rPr>
        <w:t xml:space="preserve">, T. Benton, D. D. Cameron, Y. Carmel, D. A. </w:t>
      </w:r>
      <w:proofErr w:type="spellStart"/>
      <w:r w:rsidRPr="002968EE">
        <w:rPr>
          <w:rFonts w:ascii="Times New Roman" w:eastAsia="Times New Roman" w:hAnsi="Times New Roman" w:cs="Times New Roman"/>
          <w:sz w:val="24"/>
          <w:szCs w:val="24"/>
        </w:rPr>
        <w:t>Coomes</w:t>
      </w:r>
      <w:proofErr w:type="spellEnd"/>
      <w:r w:rsidRPr="002968EE">
        <w:rPr>
          <w:rFonts w:ascii="Times New Roman" w:eastAsia="Times New Roman" w:hAnsi="Times New Roman" w:cs="Times New Roman"/>
          <w:sz w:val="24"/>
          <w:szCs w:val="24"/>
        </w:rPr>
        <w:t xml:space="preserve">, T. Coulson, M. C. Emmerson, R. S. Hails, G. C. Hays, D. J. Hodgson, M. J. Hutchings, D. Johnson, J. P. G. Jones, M. J. Keeling, H. </w:t>
      </w:r>
      <w:proofErr w:type="spellStart"/>
      <w:r w:rsidRPr="002968EE">
        <w:rPr>
          <w:rFonts w:ascii="Times New Roman" w:eastAsia="Times New Roman" w:hAnsi="Times New Roman" w:cs="Times New Roman"/>
          <w:sz w:val="24"/>
          <w:szCs w:val="24"/>
        </w:rPr>
        <w:t>Kokko</w:t>
      </w:r>
      <w:proofErr w:type="spellEnd"/>
      <w:r w:rsidRPr="002968EE">
        <w:rPr>
          <w:rFonts w:ascii="Times New Roman" w:eastAsia="Times New Roman" w:hAnsi="Times New Roman" w:cs="Times New Roman"/>
          <w:sz w:val="24"/>
          <w:szCs w:val="24"/>
        </w:rPr>
        <w:t xml:space="preserve">, W. E. </w:t>
      </w:r>
      <w:proofErr w:type="spellStart"/>
      <w:r w:rsidRPr="002968EE">
        <w:rPr>
          <w:rFonts w:ascii="Times New Roman" w:eastAsia="Times New Roman" w:hAnsi="Times New Roman" w:cs="Times New Roman"/>
          <w:sz w:val="24"/>
          <w:szCs w:val="24"/>
        </w:rPr>
        <w:t>Kunin</w:t>
      </w:r>
      <w:proofErr w:type="spellEnd"/>
      <w:r w:rsidRPr="002968EE">
        <w:rPr>
          <w:rFonts w:ascii="Times New Roman" w:eastAsia="Times New Roman" w:hAnsi="Times New Roman" w:cs="Times New Roman"/>
          <w:sz w:val="24"/>
          <w:szCs w:val="24"/>
        </w:rPr>
        <w:t xml:space="preserve">, X. </w:t>
      </w:r>
      <w:proofErr w:type="spellStart"/>
      <w:r w:rsidRPr="002968EE">
        <w:rPr>
          <w:rFonts w:ascii="Times New Roman" w:eastAsia="Times New Roman" w:hAnsi="Times New Roman" w:cs="Times New Roman"/>
          <w:sz w:val="24"/>
          <w:szCs w:val="24"/>
        </w:rPr>
        <w:t>Lambin</w:t>
      </w:r>
      <w:proofErr w:type="spellEnd"/>
      <w:r w:rsidRPr="002968EE">
        <w:rPr>
          <w:rFonts w:ascii="Times New Roman" w:eastAsia="Times New Roman" w:hAnsi="Times New Roman" w:cs="Times New Roman"/>
          <w:sz w:val="24"/>
          <w:szCs w:val="24"/>
        </w:rPr>
        <w:t xml:space="preserve">, O. T. Lewis, Y. </w:t>
      </w:r>
      <w:proofErr w:type="spellStart"/>
      <w:r w:rsidRPr="002968EE">
        <w:rPr>
          <w:rFonts w:ascii="Times New Roman" w:eastAsia="Times New Roman" w:hAnsi="Times New Roman" w:cs="Times New Roman"/>
          <w:sz w:val="24"/>
          <w:szCs w:val="24"/>
        </w:rPr>
        <w:t>Malhi</w:t>
      </w:r>
      <w:proofErr w:type="spellEnd"/>
      <w:r w:rsidRPr="002968EE">
        <w:rPr>
          <w:rFonts w:ascii="Times New Roman" w:eastAsia="Times New Roman" w:hAnsi="Times New Roman" w:cs="Times New Roman"/>
          <w:sz w:val="24"/>
          <w:szCs w:val="24"/>
        </w:rPr>
        <w:t xml:space="preserve">, N. </w:t>
      </w:r>
      <w:proofErr w:type="spellStart"/>
      <w:r w:rsidRPr="002968EE">
        <w:rPr>
          <w:rFonts w:ascii="Times New Roman" w:eastAsia="Times New Roman" w:hAnsi="Times New Roman" w:cs="Times New Roman"/>
          <w:sz w:val="24"/>
          <w:szCs w:val="24"/>
        </w:rPr>
        <w:t>Mieszkowska</w:t>
      </w:r>
      <w:proofErr w:type="spellEnd"/>
      <w:r w:rsidRPr="002968EE">
        <w:rPr>
          <w:rFonts w:ascii="Times New Roman" w:eastAsia="Times New Roman" w:hAnsi="Times New Roman" w:cs="Times New Roman"/>
          <w:sz w:val="24"/>
          <w:szCs w:val="24"/>
        </w:rPr>
        <w:t xml:space="preserve">, E. J. Milner‐Gulland, K. Norris, A. B. Phillimore, D. W. Purves, J. M. Reid, D. C. </w:t>
      </w:r>
      <w:proofErr w:type="spellStart"/>
      <w:r w:rsidRPr="002968EE">
        <w:rPr>
          <w:rFonts w:ascii="Times New Roman" w:eastAsia="Times New Roman" w:hAnsi="Times New Roman" w:cs="Times New Roman"/>
          <w:sz w:val="24"/>
          <w:szCs w:val="24"/>
        </w:rPr>
        <w:t>Reuman</w:t>
      </w:r>
      <w:proofErr w:type="spellEnd"/>
      <w:r w:rsidRPr="002968EE">
        <w:rPr>
          <w:rFonts w:ascii="Times New Roman" w:eastAsia="Times New Roman" w:hAnsi="Times New Roman" w:cs="Times New Roman"/>
          <w:sz w:val="24"/>
          <w:szCs w:val="24"/>
        </w:rPr>
        <w:t>, K. Thompson, J. M. J. Travis, L. A. Turnbull, D. A. Wardle, and T. Wiegand. 2013. Identification of 100 fundamental ecological questions. Journal of Ecology 101:58–67.</w:t>
      </w:r>
    </w:p>
    <w:p w14:paraId="693CDF1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Ward, E. J., E. E. Holmes, J. T. Thorson, and B. Collen. 2014. Complexity is costly: a meta-</w:t>
      </w:r>
      <w:r w:rsidRPr="002968EE">
        <w:rPr>
          <w:rFonts w:ascii="Times New Roman" w:eastAsia="Times New Roman" w:hAnsi="Times New Roman" w:cs="Times New Roman"/>
          <w:sz w:val="24"/>
          <w:szCs w:val="24"/>
        </w:rPr>
        <w:lastRenderedPageBreak/>
        <w:t>analysis of parametric and non-parametric methods for short-term population forecasting. Oikos 123:652–661.</w:t>
      </w:r>
    </w:p>
    <w:p w14:paraId="5F46F38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White, E. P., G. M. </w:t>
      </w:r>
      <w:proofErr w:type="spellStart"/>
      <w:r w:rsidRPr="002968EE">
        <w:rPr>
          <w:rFonts w:ascii="Times New Roman" w:eastAsia="Times New Roman" w:hAnsi="Times New Roman" w:cs="Times New Roman"/>
          <w:sz w:val="24"/>
          <w:szCs w:val="24"/>
        </w:rPr>
        <w:t>Yenni</w:t>
      </w:r>
      <w:proofErr w:type="spellEnd"/>
      <w:r w:rsidRPr="002968EE">
        <w:rPr>
          <w:rFonts w:ascii="Times New Roman" w:eastAsia="Times New Roman" w:hAnsi="Times New Roman" w:cs="Times New Roman"/>
          <w:sz w:val="24"/>
          <w:szCs w:val="24"/>
        </w:rPr>
        <w:t xml:space="preserve">, S. D. Taylor, E. M. Christensen, E. K. Bledsoe, J. L. </w:t>
      </w:r>
      <w:proofErr w:type="spellStart"/>
      <w:r w:rsidRPr="002968EE">
        <w:rPr>
          <w:rFonts w:ascii="Times New Roman" w:eastAsia="Times New Roman" w:hAnsi="Times New Roman" w:cs="Times New Roman"/>
          <w:sz w:val="24"/>
          <w:szCs w:val="24"/>
        </w:rPr>
        <w:t>Simonis</w:t>
      </w:r>
      <w:proofErr w:type="spellEnd"/>
      <w:r w:rsidRPr="002968EE">
        <w:rPr>
          <w:rFonts w:ascii="Times New Roman" w:eastAsia="Times New Roman" w:hAnsi="Times New Roman" w:cs="Times New Roman"/>
          <w:sz w:val="24"/>
          <w:szCs w:val="24"/>
        </w:rPr>
        <w:t>, and S. K. M. Ernest. 2019. Developing an automated iterative near-term forecasting system for an ecological study. Methods in Ecology and Evolution 10:332–344.</w:t>
      </w:r>
    </w:p>
    <w:p w14:paraId="3FFA810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Wilkinson, M. D., M. Dumontier, I. J. </w:t>
      </w:r>
      <w:proofErr w:type="spellStart"/>
      <w:r w:rsidRPr="002968EE">
        <w:rPr>
          <w:rFonts w:ascii="Times New Roman" w:eastAsia="Times New Roman" w:hAnsi="Times New Roman" w:cs="Times New Roman"/>
          <w:sz w:val="24"/>
          <w:szCs w:val="24"/>
        </w:rPr>
        <w:t>Aalbersberg</w:t>
      </w:r>
      <w:proofErr w:type="spellEnd"/>
      <w:r w:rsidRPr="002968EE">
        <w:rPr>
          <w:rFonts w:ascii="Times New Roman" w:eastAsia="Times New Roman" w:hAnsi="Times New Roman" w:cs="Times New Roman"/>
          <w:sz w:val="24"/>
          <w:szCs w:val="24"/>
        </w:rPr>
        <w:t xml:space="preserve">, G. Appleton, M. Axton, A. </w:t>
      </w:r>
      <w:proofErr w:type="spellStart"/>
      <w:r w:rsidRPr="002968EE">
        <w:rPr>
          <w:rFonts w:ascii="Times New Roman" w:eastAsia="Times New Roman" w:hAnsi="Times New Roman" w:cs="Times New Roman"/>
          <w:sz w:val="24"/>
          <w:szCs w:val="24"/>
        </w:rPr>
        <w:t>Baak</w:t>
      </w:r>
      <w:proofErr w:type="spellEnd"/>
      <w:r w:rsidRPr="002968EE">
        <w:rPr>
          <w:rFonts w:ascii="Times New Roman" w:eastAsia="Times New Roman" w:hAnsi="Times New Roman" w:cs="Times New Roman"/>
          <w:sz w:val="24"/>
          <w:szCs w:val="24"/>
        </w:rPr>
        <w:t xml:space="preserve">, N. Blomberg, J.-W. </w:t>
      </w:r>
      <w:proofErr w:type="spellStart"/>
      <w:r w:rsidRPr="002968EE">
        <w:rPr>
          <w:rFonts w:ascii="Times New Roman" w:eastAsia="Times New Roman" w:hAnsi="Times New Roman" w:cs="Times New Roman"/>
          <w:sz w:val="24"/>
          <w:szCs w:val="24"/>
        </w:rPr>
        <w:t>Boiten</w:t>
      </w:r>
      <w:proofErr w:type="spellEnd"/>
      <w:r w:rsidRPr="002968EE">
        <w:rPr>
          <w:rFonts w:ascii="Times New Roman" w:eastAsia="Times New Roman" w:hAnsi="Times New Roman" w:cs="Times New Roman"/>
          <w:sz w:val="24"/>
          <w:szCs w:val="24"/>
        </w:rPr>
        <w:t xml:space="preserve">, L. B. da Silva Santos, P. E. </w:t>
      </w:r>
      <w:proofErr w:type="spellStart"/>
      <w:r w:rsidRPr="002968EE">
        <w:rPr>
          <w:rFonts w:ascii="Times New Roman" w:eastAsia="Times New Roman" w:hAnsi="Times New Roman" w:cs="Times New Roman"/>
          <w:sz w:val="24"/>
          <w:szCs w:val="24"/>
        </w:rPr>
        <w:t>Bourne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Bouwman</w:t>
      </w:r>
      <w:proofErr w:type="spellEnd"/>
      <w:r w:rsidRPr="002968EE">
        <w:rPr>
          <w:rFonts w:ascii="Times New Roman" w:eastAsia="Times New Roman" w:hAnsi="Times New Roman" w:cs="Times New Roman"/>
          <w:sz w:val="24"/>
          <w:szCs w:val="24"/>
        </w:rPr>
        <w:t xml:space="preserve">, A. J. Brookes, T. Clark, M. </w:t>
      </w:r>
      <w:proofErr w:type="spellStart"/>
      <w:r w:rsidRPr="002968EE">
        <w:rPr>
          <w:rFonts w:ascii="Times New Roman" w:eastAsia="Times New Roman" w:hAnsi="Times New Roman" w:cs="Times New Roman"/>
          <w:sz w:val="24"/>
          <w:szCs w:val="24"/>
        </w:rPr>
        <w:t>Crosas</w:t>
      </w:r>
      <w:proofErr w:type="spellEnd"/>
      <w:r w:rsidRPr="002968EE">
        <w:rPr>
          <w:rFonts w:ascii="Times New Roman" w:eastAsia="Times New Roman" w:hAnsi="Times New Roman" w:cs="Times New Roman"/>
          <w:sz w:val="24"/>
          <w:szCs w:val="24"/>
        </w:rPr>
        <w:t xml:space="preserve">, I. </w:t>
      </w:r>
      <w:proofErr w:type="spellStart"/>
      <w:r w:rsidRPr="002968EE">
        <w:rPr>
          <w:rFonts w:ascii="Times New Roman" w:eastAsia="Times New Roman" w:hAnsi="Times New Roman" w:cs="Times New Roman"/>
          <w:sz w:val="24"/>
          <w:szCs w:val="24"/>
        </w:rPr>
        <w:t>Dillo</w:t>
      </w:r>
      <w:proofErr w:type="spellEnd"/>
      <w:r w:rsidRPr="002968EE">
        <w:rPr>
          <w:rFonts w:ascii="Times New Roman" w:eastAsia="Times New Roman" w:hAnsi="Times New Roman" w:cs="Times New Roman"/>
          <w:sz w:val="24"/>
          <w:szCs w:val="24"/>
        </w:rPr>
        <w:t xml:space="preserve">, O. </w:t>
      </w:r>
      <w:proofErr w:type="spellStart"/>
      <w:r w:rsidRPr="002968EE">
        <w:rPr>
          <w:rFonts w:ascii="Times New Roman" w:eastAsia="Times New Roman" w:hAnsi="Times New Roman" w:cs="Times New Roman"/>
          <w:sz w:val="24"/>
          <w:szCs w:val="24"/>
        </w:rPr>
        <w:t>Dumon</w:t>
      </w:r>
      <w:proofErr w:type="spellEnd"/>
      <w:r w:rsidRPr="002968EE">
        <w:rPr>
          <w:rFonts w:ascii="Times New Roman" w:eastAsia="Times New Roman" w:hAnsi="Times New Roman" w:cs="Times New Roman"/>
          <w:sz w:val="24"/>
          <w:szCs w:val="24"/>
        </w:rPr>
        <w:t xml:space="preserve">, S. Edmunds, C. T. </w:t>
      </w:r>
      <w:proofErr w:type="spellStart"/>
      <w:r w:rsidRPr="002968EE">
        <w:rPr>
          <w:rFonts w:ascii="Times New Roman" w:eastAsia="Times New Roman" w:hAnsi="Times New Roman" w:cs="Times New Roman"/>
          <w:sz w:val="24"/>
          <w:szCs w:val="24"/>
        </w:rPr>
        <w:t>Evelo</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Finkers</w:t>
      </w:r>
      <w:proofErr w:type="spellEnd"/>
      <w:r w:rsidRPr="002968EE">
        <w:rPr>
          <w:rFonts w:ascii="Times New Roman" w:eastAsia="Times New Roman" w:hAnsi="Times New Roman" w:cs="Times New Roman"/>
          <w:sz w:val="24"/>
          <w:szCs w:val="24"/>
        </w:rPr>
        <w:t xml:space="preserve">, A. Gonzalez-Beltran, A. J. G. Gray, P. </w:t>
      </w:r>
      <w:proofErr w:type="spellStart"/>
      <w:r w:rsidRPr="002968EE">
        <w:rPr>
          <w:rFonts w:ascii="Times New Roman" w:eastAsia="Times New Roman" w:hAnsi="Times New Roman" w:cs="Times New Roman"/>
          <w:sz w:val="24"/>
          <w:szCs w:val="24"/>
        </w:rPr>
        <w:t>Groth</w:t>
      </w:r>
      <w:proofErr w:type="spellEnd"/>
      <w:r w:rsidRPr="002968EE">
        <w:rPr>
          <w:rFonts w:ascii="Times New Roman" w:eastAsia="Times New Roman" w:hAnsi="Times New Roman" w:cs="Times New Roman"/>
          <w:sz w:val="24"/>
          <w:szCs w:val="24"/>
        </w:rPr>
        <w:t xml:space="preserve">, C. Goble, J. S. </w:t>
      </w:r>
      <w:proofErr w:type="spellStart"/>
      <w:r w:rsidRPr="002968EE">
        <w:rPr>
          <w:rFonts w:ascii="Times New Roman" w:eastAsia="Times New Roman" w:hAnsi="Times New Roman" w:cs="Times New Roman"/>
          <w:sz w:val="24"/>
          <w:szCs w:val="24"/>
        </w:rPr>
        <w:t>Grethe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Heringa</w:t>
      </w:r>
      <w:proofErr w:type="spellEnd"/>
      <w:r w:rsidRPr="002968EE">
        <w:rPr>
          <w:rFonts w:ascii="Times New Roman" w:eastAsia="Times New Roman" w:hAnsi="Times New Roman" w:cs="Times New Roman"/>
          <w:sz w:val="24"/>
          <w:szCs w:val="24"/>
        </w:rPr>
        <w:t xml:space="preserve">, P. A. C. ’t </w:t>
      </w:r>
      <w:proofErr w:type="spellStart"/>
      <w:r w:rsidRPr="002968EE">
        <w:rPr>
          <w:rFonts w:ascii="Times New Roman" w:eastAsia="Times New Roman" w:hAnsi="Times New Roman" w:cs="Times New Roman"/>
          <w:sz w:val="24"/>
          <w:szCs w:val="24"/>
        </w:rPr>
        <w:t>Hoen</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Hooft</w:t>
      </w:r>
      <w:proofErr w:type="spellEnd"/>
      <w:r w:rsidRPr="002968EE">
        <w:rPr>
          <w:rFonts w:ascii="Times New Roman" w:eastAsia="Times New Roman" w:hAnsi="Times New Roman" w:cs="Times New Roman"/>
          <w:sz w:val="24"/>
          <w:szCs w:val="24"/>
        </w:rPr>
        <w:t xml:space="preserve">, T. Kuhn, R.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S. J. Lusher, M. E. Martone, A. Mons, A. L. Packer, B. Persson, P. Rocca-Serra, M. </w:t>
      </w:r>
      <w:proofErr w:type="spellStart"/>
      <w:r w:rsidRPr="002968EE">
        <w:rPr>
          <w:rFonts w:ascii="Times New Roman" w:eastAsia="Times New Roman" w:hAnsi="Times New Roman" w:cs="Times New Roman"/>
          <w:sz w:val="24"/>
          <w:szCs w:val="24"/>
        </w:rPr>
        <w:t>Roos</w:t>
      </w:r>
      <w:proofErr w:type="spellEnd"/>
      <w:r w:rsidRPr="002968EE">
        <w:rPr>
          <w:rFonts w:ascii="Times New Roman" w:eastAsia="Times New Roman" w:hAnsi="Times New Roman" w:cs="Times New Roman"/>
          <w:sz w:val="24"/>
          <w:szCs w:val="24"/>
        </w:rPr>
        <w:t xml:space="preserve">, R. van Schaik, S.-A. Sansone, E. </w:t>
      </w:r>
      <w:proofErr w:type="spellStart"/>
      <w:r w:rsidRPr="002968EE">
        <w:rPr>
          <w:rFonts w:ascii="Times New Roman" w:eastAsia="Times New Roman" w:hAnsi="Times New Roman" w:cs="Times New Roman"/>
          <w:sz w:val="24"/>
          <w:szCs w:val="24"/>
        </w:rPr>
        <w:t>Schultes</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Sengstag</w:t>
      </w:r>
      <w:proofErr w:type="spellEnd"/>
      <w:r w:rsidRPr="002968EE">
        <w:rPr>
          <w:rFonts w:ascii="Times New Roman" w:eastAsia="Times New Roman" w:hAnsi="Times New Roman" w:cs="Times New Roman"/>
          <w:sz w:val="24"/>
          <w:szCs w:val="24"/>
        </w:rPr>
        <w:t xml:space="preserve">, T. Slater, G. Strawn, M. A. </w:t>
      </w:r>
      <w:proofErr w:type="spellStart"/>
      <w:r w:rsidRPr="002968EE">
        <w:rPr>
          <w:rFonts w:ascii="Times New Roman" w:eastAsia="Times New Roman" w:hAnsi="Times New Roman" w:cs="Times New Roman"/>
          <w:sz w:val="24"/>
          <w:szCs w:val="24"/>
        </w:rPr>
        <w:t>Swertz</w:t>
      </w:r>
      <w:proofErr w:type="spellEnd"/>
      <w:r w:rsidRPr="002968EE">
        <w:rPr>
          <w:rFonts w:ascii="Times New Roman" w:eastAsia="Times New Roman" w:hAnsi="Times New Roman" w:cs="Times New Roman"/>
          <w:sz w:val="24"/>
          <w:szCs w:val="24"/>
        </w:rPr>
        <w:t xml:space="preserve">, M. Thompson, J. van der Lei, E. van </w:t>
      </w:r>
      <w:proofErr w:type="spellStart"/>
      <w:r w:rsidRPr="002968EE">
        <w:rPr>
          <w:rFonts w:ascii="Times New Roman" w:eastAsia="Times New Roman" w:hAnsi="Times New Roman" w:cs="Times New Roman"/>
          <w:sz w:val="24"/>
          <w:szCs w:val="24"/>
        </w:rPr>
        <w:t>Mulligen</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Velterop</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Waagmeester</w:t>
      </w:r>
      <w:proofErr w:type="spellEnd"/>
      <w:r w:rsidRPr="002968EE">
        <w:rPr>
          <w:rFonts w:ascii="Times New Roman" w:eastAsia="Times New Roman" w:hAnsi="Times New Roman" w:cs="Times New Roman"/>
          <w:sz w:val="24"/>
          <w:szCs w:val="24"/>
        </w:rPr>
        <w:t xml:space="preserve">, P. </w:t>
      </w:r>
      <w:proofErr w:type="spellStart"/>
      <w:r w:rsidRPr="002968EE">
        <w:rPr>
          <w:rFonts w:ascii="Times New Roman" w:eastAsia="Times New Roman" w:hAnsi="Times New Roman" w:cs="Times New Roman"/>
          <w:sz w:val="24"/>
          <w:szCs w:val="24"/>
        </w:rPr>
        <w:t>Wittenburg</w:t>
      </w:r>
      <w:proofErr w:type="spellEnd"/>
      <w:r w:rsidRPr="002968EE">
        <w:rPr>
          <w:rFonts w:ascii="Times New Roman" w:eastAsia="Times New Roman" w:hAnsi="Times New Roman" w:cs="Times New Roman"/>
          <w:sz w:val="24"/>
          <w:szCs w:val="24"/>
        </w:rPr>
        <w:t xml:space="preserve">, K. </w:t>
      </w:r>
      <w:proofErr w:type="spellStart"/>
      <w:r w:rsidRPr="002968EE">
        <w:rPr>
          <w:rFonts w:ascii="Times New Roman" w:eastAsia="Times New Roman" w:hAnsi="Times New Roman" w:cs="Times New Roman"/>
          <w:sz w:val="24"/>
          <w:szCs w:val="24"/>
        </w:rPr>
        <w:t>Wolstencroft</w:t>
      </w:r>
      <w:proofErr w:type="spellEnd"/>
      <w:r w:rsidRPr="002968EE">
        <w:rPr>
          <w:rFonts w:ascii="Times New Roman" w:eastAsia="Times New Roman" w:hAnsi="Times New Roman" w:cs="Times New Roman"/>
          <w:sz w:val="24"/>
          <w:szCs w:val="24"/>
        </w:rPr>
        <w:t>, J. Zhao, and B. Mons. 2016. The FAIR Guiding Principles for scientific data management and stewardship. Scientific Data 3:160018.</w:t>
      </w:r>
    </w:p>
    <w:p w14:paraId="0833C4D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Zwart, J. A., O. </w:t>
      </w:r>
      <w:proofErr w:type="spellStart"/>
      <w:r w:rsidRPr="002968EE">
        <w:rPr>
          <w:rFonts w:ascii="Times New Roman" w:eastAsia="Times New Roman" w:hAnsi="Times New Roman" w:cs="Times New Roman"/>
          <w:sz w:val="24"/>
          <w:szCs w:val="24"/>
        </w:rPr>
        <w:t>Hararuk</w:t>
      </w:r>
      <w:proofErr w:type="spellEnd"/>
      <w:r w:rsidRPr="002968EE">
        <w:rPr>
          <w:rFonts w:ascii="Times New Roman" w:eastAsia="Times New Roman" w:hAnsi="Times New Roman" w:cs="Times New Roman"/>
          <w:sz w:val="24"/>
          <w:szCs w:val="24"/>
        </w:rPr>
        <w:t>, Y. T. Prairie, S. E. Jones, and C. T. Solomon. 2019. Improving estimates and forecasts of lake carbon dynamics using data assimilation. Limnology and Oceanography: Methods 17:97–111.</w:t>
      </w:r>
    </w:p>
    <w:p w14:paraId="4513AF9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1F44303D" w14:textId="62138CB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 xml:space="preserve">Box 1: Proposed best practices for ecological forecasting, drawn from peer-reviewed literature: </w:t>
      </w:r>
      <w:del w:id="463" w:author="Abby Lewis" w:date="2021-07-10T09:46:00Z">
        <w:r w:rsidRPr="002968EE" w:rsidDel="002C403E">
          <w:rPr>
            <w:rFonts w:ascii="Times New Roman" w:eastAsia="Times New Roman" w:hAnsi="Times New Roman" w:cs="Times New Roman"/>
            <w:sz w:val="24"/>
            <w:szCs w:val="24"/>
            <w:highlight w:val="white"/>
          </w:rPr>
          <w:delText xml:space="preserve">Dietze et al. (2018), </w:delText>
        </w:r>
      </w:del>
      <w:r w:rsidRPr="002968EE">
        <w:rPr>
          <w:rFonts w:ascii="Times New Roman" w:eastAsia="Times New Roman" w:hAnsi="Times New Roman" w:cs="Times New Roman"/>
          <w:sz w:val="24"/>
          <w:szCs w:val="24"/>
          <w:highlight w:val="white"/>
        </w:rPr>
        <w:t xml:space="preserve">Harris et al. (2018), White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xml:space="preserve">, Hobday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and Carey et al. (2021).</w:t>
      </w:r>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i/>
          <w:sz w:val="24"/>
          <w:szCs w:val="24"/>
        </w:rPr>
        <w:t>Forecast Requirements</w:t>
      </w:r>
      <w:r w:rsidRPr="002968EE">
        <w:rPr>
          <w:rFonts w:ascii="Times New Roman" w:eastAsia="Times New Roman" w:hAnsi="Times New Roman" w:cs="Times New Roman"/>
          <w:sz w:val="24"/>
          <w:szCs w:val="24"/>
        </w:rPr>
        <w:t xml:space="preserve"> include traits of forecasting systems that are essential to the development of a forecast. </w:t>
      </w:r>
      <w:r w:rsidRPr="002968EE">
        <w:rPr>
          <w:rFonts w:ascii="Times New Roman" w:eastAsia="Times New Roman" w:hAnsi="Times New Roman" w:cs="Times New Roman"/>
          <w:i/>
          <w:sz w:val="24"/>
          <w:szCs w:val="24"/>
          <w:highlight w:val="white"/>
        </w:rPr>
        <w:t>Decision Support</w:t>
      </w:r>
      <w:r w:rsidRPr="002968EE">
        <w:rPr>
          <w:rFonts w:ascii="Times New Roman" w:eastAsia="Times New Roman" w:hAnsi="Times New Roman" w:cs="Times New Roman"/>
          <w:sz w:val="24"/>
          <w:szCs w:val="24"/>
          <w:highlight w:val="white"/>
        </w:rPr>
        <w:t xml:space="preserve"> practices are those that are particularly helpful if the forecast will be applied as a decision support tool. </w:t>
      </w:r>
      <w:r w:rsidRPr="002968EE">
        <w:rPr>
          <w:rFonts w:ascii="Times New Roman" w:eastAsia="Times New Roman" w:hAnsi="Times New Roman" w:cs="Times New Roman"/>
          <w:i/>
          <w:sz w:val="24"/>
          <w:szCs w:val="24"/>
          <w:highlight w:val="white"/>
        </w:rPr>
        <w:t xml:space="preserve">Research </w:t>
      </w:r>
      <w:r w:rsidRPr="002968EE">
        <w:rPr>
          <w:rFonts w:ascii="Times New Roman" w:eastAsia="Times New Roman" w:hAnsi="Times New Roman" w:cs="Times New Roman"/>
          <w:sz w:val="24"/>
          <w:szCs w:val="24"/>
          <w:highlight w:val="white"/>
        </w:rPr>
        <w:t xml:space="preserve">practices include characteristics of a forecasting system that are particularly suited to enabling the advancement of fundamental ecological understanding across studies. Importantly, these last two tiers are not mutually exclusive: </w:t>
      </w:r>
      <w:ins w:id="464" w:author="Abby Lewis" w:date="2021-07-06T20:48:00Z">
        <w:r w:rsidR="002E0964" w:rsidRPr="002E0964">
          <w:rPr>
            <w:rFonts w:ascii="Times New Roman" w:eastAsia="Times New Roman" w:hAnsi="Times New Roman" w:cs="Times New Roman"/>
            <w:i/>
            <w:iCs/>
            <w:sz w:val="24"/>
            <w:szCs w:val="24"/>
            <w:highlight w:val="white"/>
            <w:rPrChange w:id="465" w:author="Abby Lewis" w:date="2021-07-06T20:48:00Z">
              <w:rPr>
                <w:rFonts w:ascii="Times New Roman" w:eastAsia="Times New Roman" w:hAnsi="Times New Roman" w:cs="Times New Roman"/>
                <w:sz w:val="24"/>
                <w:szCs w:val="24"/>
                <w:highlight w:val="white"/>
              </w:rPr>
            </w:rPrChange>
          </w:rPr>
          <w:t>D</w:t>
        </w:r>
      </w:ins>
      <w:del w:id="466" w:author="Abby Lewis" w:date="2021-07-06T20:48:00Z">
        <w:r w:rsidRPr="002E0964" w:rsidDel="002E0964">
          <w:rPr>
            <w:rFonts w:ascii="Times New Roman" w:eastAsia="Times New Roman" w:hAnsi="Times New Roman" w:cs="Times New Roman"/>
            <w:i/>
            <w:iCs/>
            <w:sz w:val="24"/>
            <w:szCs w:val="24"/>
            <w:highlight w:val="white"/>
            <w:rPrChange w:id="467" w:author="Abby Lewis" w:date="2021-07-06T20:48:00Z">
              <w:rPr>
                <w:rFonts w:ascii="Times New Roman" w:eastAsia="Times New Roman" w:hAnsi="Times New Roman" w:cs="Times New Roman"/>
                <w:sz w:val="24"/>
                <w:szCs w:val="24"/>
                <w:highlight w:val="white"/>
              </w:rPr>
            </w:rPrChange>
          </w:rPr>
          <w:delText>d</w:delText>
        </w:r>
      </w:del>
      <w:r w:rsidRPr="002E0964">
        <w:rPr>
          <w:rFonts w:ascii="Times New Roman" w:eastAsia="Times New Roman" w:hAnsi="Times New Roman" w:cs="Times New Roman"/>
          <w:i/>
          <w:iCs/>
          <w:sz w:val="24"/>
          <w:szCs w:val="24"/>
          <w:highlight w:val="white"/>
          <w:rPrChange w:id="468" w:author="Abby Lewis" w:date="2021-07-06T20:48:00Z">
            <w:rPr>
              <w:rFonts w:ascii="Times New Roman" w:eastAsia="Times New Roman" w:hAnsi="Times New Roman" w:cs="Times New Roman"/>
              <w:sz w:val="24"/>
              <w:szCs w:val="24"/>
              <w:highlight w:val="white"/>
            </w:rPr>
          </w:rPrChange>
        </w:rPr>
        <w:t xml:space="preserve">ecision </w:t>
      </w:r>
      <w:ins w:id="469" w:author="Abby Lewis" w:date="2021-07-06T20:48:00Z">
        <w:r w:rsidR="002E0964" w:rsidRPr="002E0964">
          <w:rPr>
            <w:rFonts w:ascii="Times New Roman" w:eastAsia="Times New Roman" w:hAnsi="Times New Roman" w:cs="Times New Roman"/>
            <w:i/>
            <w:iCs/>
            <w:sz w:val="24"/>
            <w:szCs w:val="24"/>
            <w:highlight w:val="white"/>
            <w:rPrChange w:id="470" w:author="Abby Lewis" w:date="2021-07-06T20:48:00Z">
              <w:rPr>
                <w:rFonts w:ascii="Times New Roman" w:eastAsia="Times New Roman" w:hAnsi="Times New Roman" w:cs="Times New Roman"/>
                <w:sz w:val="24"/>
                <w:szCs w:val="24"/>
                <w:highlight w:val="white"/>
              </w:rPr>
            </w:rPrChange>
          </w:rPr>
          <w:t>S</w:t>
        </w:r>
      </w:ins>
      <w:del w:id="471" w:author="Abby Lewis" w:date="2021-07-06T20:48:00Z">
        <w:r w:rsidRPr="002E0964" w:rsidDel="002E0964">
          <w:rPr>
            <w:rFonts w:ascii="Times New Roman" w:eastAsia="Times New Roman" w:hAnsi="Times New Roman" w:cs="Times New Roman"/>
            <w:i/>
            <w:iCs/>
            <w:sz w:val="24"/>
            <w:szCs w:val="24"/>
            <w:highlight w:val="white"/>
            <w:rPrChange w:id="472" w:author="Abby Lewis" w:date="2021-07-06T20:48:00Z">
              <w:rPr>
                <w:rFonts w:ascii="Times New Roman" w:eastAsia="Times New Roman" w:hAnsi="Times New Roman" w:cs="Times New Roman"/>
                <w:sz w:val="24"/>
                <w:szCs w:val="24"/>
                <w:highlight w:val="white"/>
              </w:rPr>
            </w:rPrChange>
          </w:rPr>
          <w:delText>s</w:delText>
        </w:r>
      </w:del>
      <w:r w:rsidRPr="002E0964">
        <w:rPr>
          <w:rFonts w:ascii="Times New Roman" w:eastAsia="Times New Roman" w:hAnsi="Times New Roman" w:cs="Times New Roman"/>
          <w:i/>
          <w:iCs/>
          <w:sz w:val="24"/>
          <w:szCs w:val="24"/>
          <w:highlight w:val="white"/>
          <w:rPrChange w:id="473" w:author="Abby Lewis" w:date="2021-07-06T20:48:00Z">
            <w:rPr>
              <w:rFonts w:ascii="Times New Roman" w:eastAsia="Times New Roman" w:hAnsi="Times New Roman" w:cs="Times New Roman"/>
              <w:sz w:val="24"/>
              <w:szCs w:val="24"/>
              <w:highlight w:val="white"/>
            </w:rPr>
          </w:rPrChange>
        </w:rPr>
        <w:t>upport</w:t>
      </w:r>
      <w:r w:rsidRPr="002968EE">
        <w:rPr>
          <w:rFonts w:ascii="Times New Roman" w:eastAsia="Times New Roman" w:hAnsi="Times New Roman" w:cs="Times New Roman"/>
          <w:sz w:val="24"/>
          <w:szCs w:val="24"/>
          <w:highlight w:val="white"/>
        </w:rPr>
        <w:t xml:space="preserve"> practices can also be important for ecological understanding and vice versa.</w:t>
      </w:r>
    </w:p>
    <w:p w14:paraId="15FB5BB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t>Forecast Requirements</w:t>
      </w:r>
    </w:p>
    <w:p w14:paraId="66FA673A"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p w14:paraId="2F56FD8E" w14:textId="77777777" w:rsidR="002E34FA" w:rsidRPr="006D481A" w:rsidRDefault="006727F5" w:rsidP="006D481A">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Meaningful representations of uncertainty are important to forecast interpretation and evaluation, so much so that </w:t>
      </w:r>
      <w:del w:id="474" w:author="Cayelan C. Carey" w:date="2021-07-06T16:31:00Z">
        <w:r w:rsidRPr="002968EE" w:rsidDel="00326F46">
          <w:rPr>
            <w:rFonts w:ascii="Times New Roman" w:eastAsia="Times New Roman" w:hAnsi="Times New Roman" w:cs="Times New Roman"/>
            <w:sz w:val="24"/>
            <w:szCs w:val="24"/>
            <w:highlight w:val="white"/>
          </w:rPr>
          <w:delText xml:space="preserve">in many definitions </w:delText>
        </w:r>
      </w:del>
      <w:r w:rsidRPr="002968EE">
        <w:rPr>
          <w:rFonts w:ascii="Times New Roman" w:eastAsia="Times New Roman" w:hAnsi="Times New Roman" w:cs="Times New Roman"/>
          <w:sz w:val="24"/>
          <w:szCs w:val="24"/>
          <w:highlight w:val="white"/>
        </w:rPr>
        <w:t xml:space="preserve">uncertainty is identified as an essential component </w:t>
      </w:r>
      <w:del w:id="475" w:author="Cayelan C. Carey" w:date="2021-07-06T16:32:00Z">
        <w:r w:rsidRPr="002968EE" w:rsidDel="00326F46">
          <w:rPr>
            <w:rFonts w:ascii="Times New Roman" w:eastAsia="Times New Roman" w:hAnsi="Times New Roman" w:cs="Times New Roman"/>
            <w:sz w:val="24"/>
            <w:szCs w:val="24"/>
            <w:highlight w:val="white"/>
          </w:rPr>
          <w:delText xml:space="preserve">of </w:delText>
        </w:r>
      </w:del>
      <w:ins w:id="476" w:author="Cayelan C. Carey" w:date="2021-07-06T16:32:00Z">
        <w:r w:rsidR="00326F46">
          <w:rPr>
            <w:rFonts w:ascii="Times New Roman" w:eastAsia="Times New Roman" w:hAnsi="Times New Roman" w:cs="Times New Roman"/>
            <w:sz w:val="24"/>
            <w:szCs w:val="24"/>
            <w:highlight w:val="white"/>
          </w:rPr>
          <w:t>of</w:t>
        </w:r>
      </w:ins>
      <w:ins w:id="477" w:author="Cayelan C. Carey" w:date="2021-07-06T16:31:00Z">
        <w:r w:rsidR="00326F46" w:rsidRPr="002968EE">
          <w:rPr>
            <w:rFonts w:ascii="Times New Roman" w:eastAsia="Times New Roman" w:hAnsi="Times New Roman" w:cs="Times New Roman"/>
            <w:sz w:val="24"/>
            <w:szCs w:val="24"/>
            <w:highlight w:val="white"/>
          </w:rPr>
          <w:t xml:space="preserve"> many </w:t>
        </w:r>
      </w:ins>
      <w:del w:id="478" w:author="Cayelan C. Carey" w:date="2021-07-06T16:31:00Z">
        <w:r w:rsidRPr="002968EE" w:rsidDel="00326F46">
          <w:rPr>
            <w:rFonts w:ascii="Times New Roman" w:eastAsia="Times New Roman" w:hAnsi="Times New Roman" w:cs="Times New Roman"/>
            <w:sz w:val="24"/>
            <w:szCs w:val="24"/>
            <w:highlight w:val="white"/>
          </w:rPr>
          <w:delText xml:space="preserve">an </w:delText>
        </w:r>
      </w:del>
      <w:r w:rsidRPr="002968EE">
        <w:rPr>
          <w:rFonts w:ascii="Times New Roman" w:eastAsia="Times New Roman" w:hAnsi="Times New Roman" w:cs="Times New Roman"/>
          <w:sz w:val="24"/>
          <w:szCs w:val="24"/>
          <w:highlight w:val="white"/>
        </w:rPr>
        <w:t xml:space="preserve">ecological forecast </w:t>
      </w:r>
      <w:ins w:id="479" w:author="Cayelan C. Carey" w:date="2021-07-06T16:31:00Z">
        <w:r w:rsidR="00326F46" w:rsidRPr="002968EE">
          <w:rPr>
            <w:rFonts w:ascii="Times New Roman" w:eastAsia="Times New Roman" w:hAnsi="Times New Roman" w:cs="Times New Roman"/>
            <w:sz w:val="24"/>
            <w:szCs w:val="24"/>
            <w:highlight w:val="white"/>
          </w:rPr>
          <w:t xml:space="preserve">definitions </w:t>
        </w:r>
      </w:ins>
      <w:r w:rsidRPr="002968EE">
        <w:rPr>
          <w:rFonts w:ascii="Times New Roman" w:eastAsia="Times New Roman" w:hAnsi="Times New Roman" w:cs="Times New Roman"/>
          <w:sz w:val="24"/>
          <w:szCs w:val="24"/>
          <w:highlight w:val="white"/>
        </w:rPr>
        <w:t xml:space="preserve">(Clark et al. 2001, Luo et al. 2011,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Carey et al. 2021). </w:t>
      </w:r>
    </w:p>
    <w:p w14:paraId="3749F020"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del w:id="480" w:author="Abby Lewis" w:date="2021-07-05T10:28:00Z">
        <w:r w:rsidRPr="002968EE" w:rsidDel="006215B4">
          <w:rPr>
            <w:rFonts w:ascii="Times New Roman" w:eastAsia="Times New Roman" w:hAnsi="Times New Roman" w:cs="Times New Roman"/>
            <w:sz w:val="24"/>
            <w:szCs w:val="24"/>
            <w:highlight w:val="white"/>
          </w:rPr>
          <w:delText>Assess and r</w:delText>
        </w:r>
      </w:del>
      <w:ins w:id="481" w:author="Abby Lewis" w:date="2021-07-05T10:28:00Z">
        <w:r w:rsidR="006215B4">
          <w:rPr>
            <w:rFonts w:ascii="Times New Roman" w:eastAsia="Times New Roman" w:hAnsi="Times New Roman" w:cs="Times New Roman"/>
            <w:sz w:val="24"/>
            <w:szCs w:val="24"/>
            <w:highlight w:val="white"/>
          </w:rPr>
          <w:t>R</w:t>
        </w:r>
      </w:ins>
      <w:r w:rsidRPr="002968EE">
        <w:rPr>
          <w:rFonts w:ascii="Times New Roman" w:eastAsia="Times New Roman" w:hAnsi="Times New Roman" w:cs="Times New Roman"/>
          <w:sz w:val="24"/>
          <w:szCs w:val="24"/>
          <w:highlight w:val="white"/>
        </w:rPr>
        <w:t xml:space="preserve">eport forecast </w:t>
      </w:r>
      <w:ins w:id="482" w:author="Abby Lewis" w:date="2021-07-05T10:28:00Z">
        <w:r w:rsidR="006215B4">
          <w:rPr>
            <w:rFonts w:ascii="Times New Roman" w:eastAsia="Times New Roman" w:hAnsi="Times New Roman" w:cs="Times New Roman"/>
            <w:sz w:val="24"/>
            <w:szCs w:val="24"/>
            <w:highlight w:val="white"/>
          </w:rPr>
          <w:t>accuracy</w:t>
        </w:r>
      </w:ins>
      <w:del w:id="483" w:author="Abby Lewis" w:date="2021-07-05T10:28:00Z">
        <w:r w:rsidRPr="002968EE" w:rsidDel="006215B4">
          <w:rPr>
            <w:rFonts w:ascii="Times New Roman" w:eastAsia="Times New Roman" w:hAnsi="Times New Roman" w:cs="Times New Roman"/>
            <w:sz w:val="24"/>
            <w:szCs w:val="24"/>
            <w:highlight w:val="white"/>
          </w:rPr>
          <w:delText>skill</w:delText>
        </w:r>
      </w:del>
    </w:p>
    <w:p w14:paraId="2A8DD6AA"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w:t>
      </w:r>
      <w:r w:rsidRPr="002968EE">
        <w:rPr>
          <w:rFonts w:ascii="Times New Roman" w:eastAsia="Times New Roman" w:hAnsi="Times New Roman" w:cs="Times New Roman"/>
          <w:sz w:val="24"/>
          <w:szCs w:val="24"/>
        </w:rPr>
        <w:t xml:space="preserve">ssessing and reporting forecast </w:t>
      </w:r>
      <w:del w:id="484" w:author="Abby Lewis" w:date="2021-07-05T10:37:00Z">
        <w:r w:rsidRPr="002968EE" w:rsidDel="00776F34">
          <w:rPr>
            <w:rFonts w:ascii="Times New Roman" w:eastAsia="Times New Roman" w:hAnsi="Times New Roman" w:cs="Times New Roman"/>
            <w:sz w:val="24"/>
            <w:szCs w:val="24"/>
          </w:rPr>
          <w:delText xml:space="preserve">skill </w:delText>
        </w:r>
      </w:del>
      <w:ins w:id="485" w:author="Abby Lewis" w:date="2021-07-05T10:37: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Furthermore, </w:t>
      </w:r>
      <w:r w:rsidRPr="002968EE">
        <w:rPr>
          <w:rFonts w:ascii="Times New Roman" w:eastAsia="Times New Roman" w:hAnsi="Times New Roman" w:cs="Times New Roman"/>
          <w:sz w:val="24"/>
          <w:szCs w:val="24"/>
          <w:highlight w:val="white"/>
        </w:rPr>
        <w:t xml:space="preserve">assessing and reporting forecast </w:t>
      </w:r>
      <w:del w:id="486" w:author="Abby Lewis" w:date="2021-07-05T10:37:00Z">
        <w:r w:rsidRPr="002968EE" w:rsidDel="00776F34">
          <w:rPr>
            <w:rFonts w:ascii="Times New Roman" w:eastAsia="Times New Roman" w:hAnsi="Times New Roman" w:cs="Times New Roman"/>
            <w:sz w:val="24"/>
            <w:szCs w:val="24"/>
            <w:highlight w:val="white"/>
          </w:rPr>
          <w:delText xml:space="preserve">skill </w:delText>
        </w:r>
      </w:del>
      <w:ins w:id="487" w:author="Abby Lewis" w:date="2021-07-05T10:37: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rPr>
        <w:t xml:space="preserve">contributes to our understanding of ecological predictability by facilitating comparisons of forecast </w:t>
      </w:r>
      <w:del w:id="488" w:author="Abby Lewis" w:date="2021-07-05T10:38:00Z">
        <w:r w:rsidRPr="002968EE" w:rsidDel="00776F34">
          <w:rPr>
            <w:rFonts w:ascii="Times New Roman" w:eastAsia="Times New Roman" w:hAnsi="Times New Roman" w:cs="Times New Roman"/>
            <w:sz w:val="24"/>
            <w:szCs w:val="24"/>
          </w:rPr>
          <w:delText xml:space="preserve">skill </w:delText>
        </w:r>
      </w:del>
      <w:ins w:id="489" w:author="Abby Lewis" w:date="2021-07-05T10:38: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across scales and variables (</w:t>
      </w: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xml:space="preserve"> et al. 2011, Petchey et al. 2015)</w:t>
      </w:r>
      <w:r w:rsidRPr="002968EE">
        <w:rPr>
          <w:rFonts w:ascii="Times New Roman" w:eastAsia="Times New Roman" w:hAnsi="Times New Roman" w:cs="Times New Roman"/>
          <w:sz w:val="24"/>
          <w:szCs w:val="24"/>
          <w:highlight w:val="white"/>
        </w:rPr>
        <w:t>.</w:t>
      </w:r>
    </w:p>
    <w:p w14:paraId="1E7105D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lastRenderedPageBreak/>
        <w:t>Decision Support</w:t>
      </w:r>
    </w:p>
    <w:p w14:paraId="70F9A08E"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p w14:paraId="3391622B"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One of the goals of ecological forecasting is to aid in decision-making. The first step in this process is to identify a</w:t>
      </w:r>
      <w:ins w:id="490" w:author="Cayelan C. Carey" w:date="2021-07-06T16:32:00Z">
        <w:r w:rsidR="00326F46">
          <w:rPr>
            <w:rFonts w:ascii="Times New Roman" w:eastAsia="Times New Roman" w:hAnsi="Times New Roman" w:cs="Times New Roman"/>
            <w:sz w:val="24"/>
            <w:szCs w:val="24"/>
            <w:highlight w:val="white"/>
          </w:rPr>
          <w:t xml:space="preserve"> specific</w:t>
        </w:r>
      </w:ins>
      <w:del w:id="491" w:author="Cayelan C. Carey" w:date="2021-07-06T16:32:00Z">
        <w:r w:rsidRPr="002968EE" w:rsidDel="00326F46">
          <w:rPr>
            <w:rFonts w:ascii="Times New Roman" w:eastAsia="Times New Roman" w:hAnsi="Times New Roman" w:cs="Times New Roman"/>
            <w:sz w:val="24"/>
            <w:szCs w:val="24"/>
            <w:highlight w:val="white"/>
          </w:rPr>
          <w:delText>n</w:delText>
        </w:r>
      </w:del>
      <w:r w:rsidRPr="002968EE">
        <w:rPr>
          <w:rFonts w:ascii="Times New Roman" w:eastAsia="Times New Roman" w:hAnsi="Times New Roman" w:cs="Times New Roman"/>
          <w:sz w:val="24"/>
          <w:szCs w:val="24"/>
          <w:highlight w:val="white"/>
        </w:rPr>
        <w:t xml:space="preserve"> end user and consider their needs throughout forecast development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Hobday et al. 2019, Carey et al. 2021).</w:t>
      </w:r>
    </w:p>
    <w:p w14:paraId="6B6FEBC0"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p w14:paraId="3FB426AD" w14:textId="27F358EB"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w:t>
      </w:r>
      <w:ins w:id="492" w:author="Abby Lewis" w:date="2021-07-10T09:56:00Z">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highlight w:val="white"/>
          </w:rPr>
          <w:t>Hobday et al. 2019, Carey et al. 2021</w:t>
        </w:r>
      </w:ins>
      <w:r w:rsidRPr="002968EE">
        <w:rPr>
          <w:rFonts w:ascii="Times New Roman" w:eastAsia="Times New Roman" w:hAnsi="Times New Roman" w:cs="Times New Roman"/>
          <w:sz w:val="24"/>
          <w:szCs w:val="24"/>
          <w:highlight w:val="white"/>
        </w:rPr>
        <w:t xml:space="preserve">). </w:t>
      </w:r>
    </w:p>
    <w:p w14:paraId="7D3C937C"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p w14:paraId="17F2F7AE" w14:textId="237BCE99"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ins w:id="493" w:author="Abby Lewis" w:date="2021-07-10T09:56:00Z">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highlight w:val="white"/>
          </w:rPr>
          <w:t>Hobday et al. 2019, Carey et al. 2021</w:t>
        </w:r>
      </w:ins>
      <w:r w:rsidRPr="002968EE">
        <w:rPr>
          <w:rFonts w:ascii="Times New Roman" w:eastAsia="Times New Roman" w:hAnsi="Times New Roman" w:cs="Times New Roman"/>
          <w:sz w:val="24"/>
          <w:szCs w:val="24"/>
          <w:highlight w:val="white"/>
        </w:rPr>
        <w:t xml:space="preserve">). This practice is particularly relevant for forecasts with horizons of days to months that are rerun often to provide updated information. </w:t>
      </w:r>
    </w:p>
    <w:p w14:paraId="5F149CF6"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highlight w:val="white"/>
        </w:rPr>
        <w:t xml:space="preserve">Research </w:t>
      </w:r>
    </w:p>
    <w:p w14:paraId="34D65F89"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p w14:paraId="1F1BE044"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To ensure full forecast reproducibility and </w:t>
      </w:r>
      <w:r w:rsidRPr="002968EE">
        <w:rPr>
          <w:rFonts w:ascii="Times New Roman" w:eastAsia="Times New Roman" w:hAnsi="Times New Roman" w:cs="Times New Roman"/>
          <w:sz w:val="24"/>
          <w:szCs w:val="24"/>
        </w:rPr>
        <w:t>allow future research to build off of existing forecasting workflows</w:t>
      </w:r>
      <w:r w:rsidRPr="002968EE">
        <w:rPr>
          <w:rFonts w:ascii="Times New Roman" w:eastAsia="Times New Roman" w:hAnsi="Times New Roman" w:cs="Times New Roman"/>
          <w:sz w:val="24"/>
          <w:szCs w:val="24"/>
          <w:highlight w:val="white"/>
        </w:rPr>
        <w:t xml:space="preserve">, all data and code used to create forecasts should be findable, accessible, interoperable, and reusable </w:t>
      </w:r>
      <w:r w:rsidRPr="002968EE">
        <w:rPr>
          <w:rFonts w:ascii="Times New Roman" w:eastAsia="Times New Roman" w:hAnsi="Times New Roman" w:cs="Times New Roman"/>
          <w:sz w:val="24"/>
          <w:szCs w:val="24"/>
        </w:rPr>
        <w:t xml:space="preserve">(FAIR; Wilkinson et al. 2016,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Carey et al. 2021)</w:t>
      </w:r>
      <w:r w:rsidRPr="002968EE">
        <w:rPr>
          <w:rFonts w:ascii="Times New Roman" w:eastAsia="Times New Roman" w:hAnsi="Times New Roman" w:cs="Times New Roman"/>
          <w:sz w:val="24"/>
          <w:szCs w:val="24"/>
          <w:highlight w:val="white"/>
        </w:rPr>
        <w:t>.</w:t>
      </w:r>
    </w:p>
    <w:p w14:paraId="0B774DD9"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Archive forecasts</w:t>
      </w:r>
    </w:p>
    <w:p w14:paraId="7AF239B2" w14:textId="7A57604C"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Archiving forecasts as they are created provides a means of demonstrating when forecasts were made and tracking forecast improvement over time (</w:t>
      </w:r>
      <w:ins w:id="494" w:author="Abby Lewis" w:date="2021-07-10T09:57:00Z">
        <w:r w:rsidR="001347B1">
          <w:rPr>
            <w:rFonts w:ascii="Times New Roman" w:eastAsia="Times New Roman" w:hAnsi="Times New Roman" w:cs="Times New Roman"/>
            <w:sz w:val="24"/>
            <w:szCs w:val="24"/>
            <w:highlight w:val="white"/>
          </w:rPr>
          <w:t xml:space="preserve">Harris et al. 2018, </w:t>
        </w:r>
      </w:ins>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ins w:id="495" w:author="Abby Lewis" w:date="2021-07-10T09:57:00Z">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rPr>
          <w:t>Carey et al. 2021</w:t>
        </w:r>
      </w:ins>
      <w:r w:rsidRPr="002968EE">
        <w:rPr>
          <w:rFonts w:ascii="Times New Roman" w:eastAsia="Times New Roman" w:hAnsi="Times New Roman" w:cs="Times New Roman"/>
          <w:sz w:val="24"/>
          <w:szCs w:val="24"/>
          <w:highlight w:val="white"/>
        </w:rPr>
        <w:t>).</w:t>
      </w:r>
    </w:p>
    <w:p w14:paraId="399C66E3"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p w14:paraId="4023EACE" w14:textId="77777777" w:rsidR="002E34FA" w:rsidRPr="002968EE" w:rsidRDefault="006727F5">
      <w:pPr>
        <w:numPr>
          <w:ilvl w:val="1"/>
          <w:numId w:val="1"/>
        </w:numPr>
        <w:spacing w:line="480" w:lineRule="auto"/>
        <w:rPr>
          <w:ins w:id="496" w:author="Abby Lewis" w:date="2021-06-20T18:20:00Z"/>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p>
    <w:p w14:paraId="3CF3C098" w14:textId="77777777" w:rsidR="002E34FA" w:rsidRPr="002968EE" w:rsidRDefault="006727F5">
      <w:pPr>
        <w:numPr>
          <w:ilvl w:val="0"/>
          <w:numId w:val="1"/>
        </w:numPr>
        <w:spacing w:line="480" w:lineRule="auto"/>
        <w:rPr>
          <w:ins w:id="497" w:author="Abby Lewis" w:date="2021-06-20T18:20:00Z"/>
          <w:rFonts w:ascii="Times New Roman" w:eastAsia="Times New Roman" w:hAnsi="Times New Roman" w:cs="Times New Roman"/>
          <w:sz w:val="24"/>
          <w:szCs w:val="24"/>
          <w:highlight w:val="white"/>
        </w:rPr>
      </w:pPr>
      <w:ins w:id="498" w:author="Abby Lewis" w:date="2021-06-20T18:20:00Z">
        <w:r w:rsidRPr="002968EE">
          <w:rPr>
            <w:rFonts w:ascii="Times New Roman" w:eastAsia="Times New Roman" w:hAnsi="Times New Roman" w:cs="Times New Roman"/>
            <w:sz w:val="24"/>
            <w:szCs w:val="24"/>
            <w:highlight w:val="white"/>
          </w:rPr>
          <w:t>Compare modeling approaches</w:t>
        </w:r>
      </w:ins>
    </w:p>
    <w:p w14:paraId="6E30664D" w14:textId="77777777" w:rsidR="002E34FA" w:rsidRPr="002968EE" w:rsidDel="003E0283" w:rsidRDefault="006727F5">
      <w:pPr>
        <w:numPr>
          <w:ilvl w:val="1"/>
          <w:numId w:val="1"/>
        </w:numPr>
        <w:spacing w:line="480" w:lineRule="auto"/>
        <w:rPr>
          <w:del w:id="499" w:author="Abby Lewis" w:date="2021-07-02T11:05:00Z"/>
          <w:rFonts w:ascii="Times New Roman" w:eastAsia="Times New Roman" w:hAnsi="Times New Roman" w:cs="Times New Roman"/>
          <w:sz w:val="24"/>
          <w:szCs w:val="24"/>
          <w:highlight w:val="white"/>
        </w:rPr>
      </w:pPr>
      <w:ins w:id="500" w:author="Abby Lewis" w:date="2021-06-20T18:20:00Z">
        <w:r w:rsidRPr="002968EE">
          <w:rPr>
            <w:rFonts w:ascii="Times New Roman" w:eastAsia="Times New Roman" w:hAnsi="Times New Roman" w:cs="Times New Roman"/>
            <w:sz w:val="24"/>
            <w:szCs w:val="24"/>
            <w:highlight w:val="white"/>
          </w:rPr>
          <w:t xml:space="preserve">Comparing multiple modeling approaches (e.g., process-based and empirical approaches, alternative </w:t>
        </w:r>
      </w:ins>
      <w:ins w:id="501" w:author="Cayelan C. Carey" w:date="2021-07-06T16:35:00Z">
        <w:r w:rsidR="00326F46">
          <w:rPr>
            <w:rFonts w:ascii="Times New Roman" w:eastAsia="Times New Roman" w:hAnsi="Times New Roman" w:cs="Times New Roman"/>
            <w:sz w:val="24"/>
            <w:szCs w:val="24"/>
            <w:highlight w:val="white"/>
          </w:rPr>
          <w:t xml:space="preserve">model </w:t>
        </w:r>
      </w:ins>
      <w:ins w:id="502" w:author="Abby Lewis" w:date="2021-06-20T18:20:00Z">
        <w:r w:rsidRPr="002968EE">
          <w:rPr>
            <w:rFonts w:ascii="Times New Roman" w:eastAsia="Times New Roman" w:hAnsi="Times New Roman" w:cs="Times New Roman"/>
            <w:sz w:val="24"/>
            <w:szCs w:val="24"/>
            <w:highlight w:val="white"/>
          </w:rPr>
          <w:t>drivers,</w:t>
        </w:r>
        <w:del w:id="503" w:author="Quinn Thomas" w:date="2021-06-29T12:36:00Z">
          <w:r w:rsidRPr="002968EE">
            <w:rPr>
              <w:rFonts w:ascii="Times New Roman" w:eastAsia="Times New Roman" w:hAnsi="Times New Roman" w:cs="Times New Roman"/>
              <w:sz w:val="24"/>
              <w:szCs w:val="24"/>
              <w:highlight w:val="white"/>
            </w:rPr>
            <w:delText xml:space="preserve"> </w:delText>
          </w:r>
        </w:del>
      </w:ins>
      <w:ins w:id="504" w:author="Quinn Thomas" w:date="2021-06-29T12:36:00Z">
        <w:r w:rsidRPr="002968EE">
          <w:rPr>
            <w:rFonts w:ascii="Times New Roman" w:eastAsia="Times New Roman" w:hAnsi="Times New Roman" w:cs="Times New Roman"/>
            <w:sz w:val="24"/>
            <w:szCs w:val="24"/>
            <w:highlight w:val="white"/>
          </w:rPr>
          <w:t xml:space="preserve"> alternative mathematical representations of mechanistic processes</w:t>
        </w:r>
      </w:ins>
      <w:ins w:id="505" w:author="Abby Lewis" w:date="2021-06-20T18:20:00Z">
        <w:r w:rsidRPr="002968EE">
          <w:rPr>
            <w:rFonts w:ascii="Times New Roman" w:eastAsia="Times New Roman" w:hAnsi="Times New Roman" w:cs="Times New Roman"/>
            <w:sz w:val="24"/>
            <w:szCs w:val="24"/>
            <w:highlight w:val="white"/>
          </w:rPr>
          <w:t>) can provide insight into the nature of ecological processes and develop a better understanding of the circumstances under which different modeling approaches are most effective (Harris et al. 2018, White et al. 2019).</w:t>
        </w:r>
      </w:ins>
    </w:p>
    <w:p w14:paraId="51D18511" w14:textId="77777777" w:rsidR="002E34FA" w:rsidRPr="003E0283" w:rsidDel="003E0283" w:rsidRDefault="006727F5">
      <w:pPr>
        <w:numPr>
          <w:ilvl w:val="0"/>
          <w:numId w:val="1"/>
        </w:numPr>
        <w:spacing w:line="480" w:lineRule="auto"/>
        <w:rPr>
          <w:del w:id="506" w:author="Abby Lewis" w:date="2021-07-02T11:05:00Z"/>
          <w:rFonts w:ascii="Times New Roman" w:eastAsia="Times New Roman" w:hAnsi="Times New Roman" w:cs="Times New Roman"/>
          <w:sz w:val="24"/>
          <w:szCs w:val="24"/>
          <w:highlight w:val="white"/>
        </w:rPr>
      </w:pPr>
      <w:del w:id="507" w:author="Abby Lewis" w:date="2021-07-02T11:05:00Z">
        <w:r w:rsidRPr="003E0283" w:rsidDel="003E0283">
          <w:rPr>
            <w:rFonts w:ascii="Times New Roman" w:eastAsia="Times New Roman" w:hAnsi="Times New Roman" w:cs="Times New Roman"/>
            <w:sz w:val="24"/>
            <w:szCs w:val="24"/>
            <w:highlight w:val="white"/>
          </w:rPr>
          <w:delText>Partition uncertainty</w:delText>
        </w:r>
      </w:del>
    </w:p>
    <w:p w14:paraId="6DEAC8FF" w14:textId="77777777" w:rsidR="002E34FA" w:rsidRPr="002968EE" w:rsidDel="003E0283" w:rsidRDefault="006727F5">
      <w:pPr>
        <w:numPr>
          <w:ilvl w:val="1"/>
          <w:numId w:val="1"/>
        </w:numPr>
        <w:spacing w:line="480" w:lineRule="auto"/>
        <w:rPr>
          <w:del w:id="508" w:author="Abby Lewis" w:date="2021-07-02T11:05:00Z"/>
          <w:rFonts w:ascii="Times New Roman" w:eastAsia="Times New Roman" w:hAnsi="Times New Roman" w:cs="Times New Roman"/>
          <w:sz w:val="24"/>
          <w:szCs w:val="24"/>
          <w:highlight w:val="white"/>
        </w:rPr>
      </w:pPr>
      <w:del w:id="509" w:author="Abby Lewis" w:date="2021-07-02T11:05:00Z">
        <w:r w:rsidRPr="002968EE" w:rsidDel="003E0283">
          <w:rPr>
            <w:rFonts w:ascii="Times New Roman" w:eastAsia="Times New Roman" w:hAnsi="Times New Roman" w:cs="Times New Roman"/>
            <w:sz w:val="24"/>
            <w:szCs w:val="24"/>
            <w:highlight w:val="white"/>
          </w:rPr>
          <w:delText xml:space="preserve">Partitioning uncertainty into its respective components (e.g., initial conditions, drivers, parameters, process) is helpful when prioritizing improvements to the forecasting system (Dietze et al. 2018, Carey et al. 2021), and it allows for the comparison of limitations to predictability across time horizons and ecosystems. </w:delText>
        </w:r>
      </w:del>
    </w:p>
    <w:p w14:paraId="632DC716"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Change w:id="510" w:author="Abby Lewis" w:date="2021-07-02T11:05:00Z">
          <w:pPr>
            <w:spacing w:line="480" w:lineRule="auto"/>
          </w:pPr>
        </w:pPrChange>
      </w:pPr>
      <w:r w:rsidRPr="002968EE">
        <w:rPr>
          <w:rFonts w:ascii="Times New Roman" w:hAnsi="Times New Roman" w:cs="Times New Roman"/>
          <w:sz w:val="24"/>
          <w:szCs w:val="24"/>
        </w:rPr>
        <w:br w:type="page"/>
      </w:r>
    </w:p>
    <w:p w14:paraId="6E3B78EC"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p>
    <w:tbl>
      <w:tblPr>
        <w:tblStyle w:val="2"/>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Change w:id="511">
          <w:tblGrid>
            <w:gridCol w:w="70"/>
            <w:gridCol w:w="2015"/>
            <w:gridCol w:w="70"/>
            <w:gridCol w:w="1520"/>
            <w:gridCol w:w="70"/>
            <w:gridCol w:w="1625"/>
            <w:gridCol w:w="70"/>
            <w:gridCol w:w="1040"/>
            <w:gridCol w:w="70"/>
            <w:gridCol w:w="995"/>
            <w:gridCol w:w="70"/>
          </w:tblGrid>
        </w:tblGridChange>
      </w:tblGrid>
      <w:tr w:rsidR="002E34FA" w:rsidRPr="002968EE" w14:paraId="13462CAC" w14:textId="77777777">
        <w:tc>
          <w:tcPr>
            <w:tcW w:w="2085" w:type="dxa"/>
            <w:tcBorders>
              <w:left w:val="nil"/>
              <w:bottom w:val="single" w:sz="24" w:space="0" w:color="000000"/>
              <w:right w:val="nil"/>
            </w:tcBorders>
            <w:shd w:val="clear" w:color="auto" w:fill="auto"/>
            <w:tcMar>
              <w:top w:w="0" w:type="dxa"/>
              <w:left w:w="0" w:type="dxa"/>
              <w:bottom w:w="0" w:type="dxa"/>
              <w:right w:w="0" w:type="dxa"/>
            </w:tcMar>
          </w:tcPr>
          <w:p w14:paraId="7A9ADF15" w14:textId="77777777" w:rsidR="002E34FA" w:rsidRPr="002968EE" w:rsidRDefault="002E34FA">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226D1175"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4D436D7A"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2ECBAF19"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57091A63"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736E27C2" w14:textId="77777777">
        <w:tc>
          <w:tcPr>
            <w:tcW w:w="7545" w:type="dxa"/>
            <w:gridSpan w:val="5"/>
            <w:tcBorders>
              <w:top w:val="single" w:sz="24" w:space="0" w:color="000000"/>
              <w:left w:val="nil"/>
              <w:bottom w:val="nil"/>
              <w:right w:val="nil"/>
            </w:tcBorders>
            <w:tcMar>
              <w:top w:w="0" w:type="dxa"/>
              <w:left w:w="0" w:type="dxa"/>
              <w:bottom w:w="0" w:type="dxa"/>
              <w:right w:w="0" w:type="dxa"/>
            </w:tcMar>
          </w:tcPr>
          <w:p w14:paraId="062C7AC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tc>
      </w:tr>
      <w:tr w:rsidR="002E34FA" w:rsidRPr="002968EE" w14:paraId="3F88E4AC" w14:textId="77777777">
        <w:tc>
          <w:tcPr>
            <w:tcW w:w="2085" w:type="dxa"/>
            <w:tcBorders>
              <w:top w:val="nil"/>
              <w:left w:val="nil"/>
              <w:bottom w:val="nil"/>
              <w:right w:val="nil"/>
            </w:tcBorders>
            <w:tcMar>
              <w:top w:w="40" w:type="dxa"/>
              <w:left w:w="100" w:type="dxa"/>
              <w:bottom w:w="40" w:type="dxa"/>
              <w:right w:w="100" w:type="dxa"/>
            </w:tcMar>
          </w:tcPr>
          <w:p w14:paraId="63F84206" w14:textId="77777777" w:rsidR="002E34FA" w:rsidRPr="002968EE" w:rsidRDefault="006727F5">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4609C675"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000F4E06"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630F5A6"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7F4CC75B"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4B0EE882" w14:textId="77777777">
        <w:trPr>
          <w:trHeight w:val="255"/>
        </w:trPr>
        <w:tc>
          <w:tcPr>
            <w:tcW w:w="2085" w:type="dxa"/>
            <w:tcBorders>
              <w:top w:val="nil"/>
              <w:left w:val="nil"/>
              <w:bottom w:val="nil"/>
              <w:right w:val="nil"/>
            </w:tcBorders>
            <w:tcMar>
              <w:top w:w="40" w:type="dxa"/>
              <w:left w:w="100" w:type="dxa"/>
              <w:bottom w:w="40" w:type="dxa"/>
              <w:right w:w="100" w:type="dxa"/>
            </w:tcMar>
          </w:tcPr>
          <w:p w14:paraId="01B962A5" w14:textId="77777777" w:rsidR="002E34FA" w:rsidRPr="002968EE" w:rsidRDefault="006727F5">
            <w:pPr>
              <w:widowControl w:val="0"/>
              <w:pBdr>
                <w:top w:val="nil"/>
                <w:left w:val="nil"/>
                <w:bottom w:val="nil"/>
                <w:right w:val="nil"/>
                <w:between w:val="nil"/>
              </w:pBdr>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400A0458"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5B558AD9"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7BBC805E"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099598AD"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4A88056D"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15FA9DE5"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del w:id="512" w:author="Abby Lewis" w:date="2021-07-05T10:28:00Z">
              <w:r w:rsidRPr="002968EE" w:rsidDel="006215B4">
                <w:rPr>
                  <w:rFonts w:ascii="Times New Roman" w:eastAsia="Times New Roman" w:hAnsi="Times New Roman" w:cs="Times New Roman"/>
                  <w:sz w:val="24"/>
                  <w:szCs w:val="24"/>
                  <w:highlight w:val="white"/>
                </w:rPr>
                <w:delText>Assess and r</w:delText>
              </w:r>
            </w:del>
            <w:ins w:id="513" w:author="Abby Lewis" w:date="2021-07-05T10:28:00Z">
              <w:r w:rsidR="006215B4">
                <w:rPr>
                  <w:rFonts w:ascii="Times New Roman" w:eastAsia="Times New Roman" w:hAnsi="Times New Roman" w:cs="Times New Roman"/>
                  <w:sz w:val="24"/>
                  <w:szCs w:val="24"/>
                  <w:highlight w:val="white"/>
                </w:rPr>
                <w:t>R</w:t>
              </w:r>
            </w:ins>
            <w:r w:rsidRPr="002968EE">
              <w:rPr>
                <w:rFonts w:ascii="Times New Roman" w:eastAsia="Times New Roman" w:hAnsi="Times New Roman" w:cs="Times New Roman"/>
                <w:sz w:val="24"/>
                <w:szCs w:val="24"/>
                <w:highlight w:val="white"/>
              </w:rPr>
              <w:t xml:space="preserve">eport forecast </w:t>
            </w:r>
            <w:ins w:id="514" w:author="Abby Lewis" w:date="2021-07-05T10:28:00Z">
              <w:r w:rsidR="006215B4">
                <w:rPr>
                  <w:rFonts w:ascii="Times New Roman" w:eastAsia="Times New Roman" w:hAnsi="Times New Roman" w:cs="Times New Roman"/>
                  <w:sz w:val="24"/>
                  <w:szCs w:val="24"/>
                  <w:highlight w:val="white"/>
                </w:rPr>
                <w:t>accuracy</w:t>
              </w:r>
            </w:ins>
            <w:del w:id="515" w:author="Abby Lewis" w:date="2021-07-05T10:28:00Z">
              <w:r w:rsidRPr="002968EE" w:rsidDel="006215B4">
                <w:rPr>
                  <w:rFonts w:ascii="Times New Roman" w:eastAsia="Times New Roman" w:hAnsi="Times New Roman" w:cs="Times New Roman"/>
                  <w:sz w:val="24"/>
                  <w:szCs w:val="24"/>
                  <w:highlight w:val="white"/>
                </w:rPr>
                <w:delText>skill</w:delText>
              </w:r>
            </w:del>
          </w:p>
        </w:tc>
      </w:tr>
      <w:tr w:rsidR="002E34FA" w:rsidRPr="002968EE" w14:paraId="55B370AE" w14:textId="77777777">
        <w:tc>
          <w:tcPr>
            <w:tcW w:w="2085" w:type="dxa"/>
            <w:tcBorders>
              <w:top w:val="nil"/>
              <w:left w:val="nil"/>
              <w:bottom w:val="nil"/>
              <w:right w:val="nil"/>
            </w:tcBorders>
            <w:tcMar>
              <w:top w:w="0" w:type="dxa"/>
              <w:left w:w="0" w:type="dxa"/>
              <w:bottom w:w="0" w:type="dxa"/>
              <w:right w:w="0" w:type="dxa"/>
            </w:tcMar>
          </w:tcPr>
          <w:p w14:paraId="5F44F904"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4120729"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72A9A1A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70AAB9D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60A9306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w:t>
            </w:r>
          </w:p>
        </w:tc>
      </w:tr>
      <w:tr w:rsidR="002E34FA" w:rsidRPr="002968EE" w14:paraId="0E8719AD" w14:textId="77777777">
        <w:tc>
          <w:tcPr>
            <w:tcW w:w="2085" w:type="dxa"/>
            <w:tcBorders>
              <w:top w:val="nil"/>
              <w:left w:val="nil"/>
              <w:bottom w:val="nil"/>
              <w:right w:val="nil"/>
            </w:tcBorders>
            <w:tcMar>
              <w:top w:w="0" w:type="dxa"/>
              <w:left w:w="0" w:type="dxa"/>
              <w:bottom w:w="0" w:type="dxa"/>
              <w:right w:w="0" w:type="dxa"/>
            </w:tcMar>
          </w:tcPr>
          <w:p w14:paraId="5FF6AE0F"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1580500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68B5A42"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5B1292E1"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7299BA25"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w:t>
            </w:r>
          </w:p>
        </w:tc>
      </w:tr>
      <w:tr w:rsidR="002E34FA" w:rsidRPr="002968EE" w14:paraId="015A77F7"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6FF0BB9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tc>
      </w:tr>
      <w:tr w:rsidR="002E34FA" w:rsidRPr="002968EE" w14:paraId="3369CFD9" w14:textId="77777777">
        <w:tc>
          <w:tcPr>
            <w:tcW w:w="2085" w:type="dxa"/>
            <w:tcBorders>
              <w:top w:val="nil"/>
              <w:left w:val="nil"/>
              <w:bottom w:val="nil"/>
              <w:right w:val="nil"/>
            </w:tcBorders>
            <w:tcMar>
              <w:top w:w="0" w:type="dxa"/>
              <w:left w:w="0" w:type="dxa"/>
              <w:bottom w:w="0" w:type="dxa"/>
              <w:right w:w="0" w:type="dxa"/>
            </w:tcMar>
          </w:tcPr>
          <w:p w14:paraId="06B8F103"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2AF0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020046B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5FA6978A"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1510751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79DD1784" w14:textId="77777777">
        <w:tc>
          <w:tcPr>
            <w:tcW w:w="2085" w:type="dxa"/>
            <w:tcBorders>
              <w:top w:val="nil"/>
              <w:left w:val="nil"/>
              <w:bottom w:val="nil"/>
              <w:right w:val="nil"/>
            </w:tcBorders>
            <w:tcMar>
              <w:top w:w="0" w:type="dxa"/>
              <w:left w:w="0" w:type="dxa"/>
              <w:bottom w:w="0" w:type="dxa"/>
              <w:right w:w="0" w:type="dxa"/>
            </w:tcMar>
          </w:tcPr>
          <w:p w14:paraId="7D578A66"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26571B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28C7C99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38DF02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47433F38"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6188F1F4"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31DC0A6E"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tc>
      </w:tr>
      <w:tr w:rsidR="002E34FA" w:rsidRPr="002968EE" w14:paraId="14B83F38" w14:textId="77777777">
        <w:tc>
          <w:tcPr>
            <w:tcW w:w="2085" w:type="dxa"/>
            <w:tcBorders>
              <w:top w:val="nil"/>
              <w:left w:val="nil"/>
              <w:bottom w:val="nil"/>
              <w:right w:val="nil"/>
            </w:tcBorders>
            <w:tcMar>
              <w:top w:w="0" w:type="dxa"/>
              <w:left w:w="0" w:type="dxa"/>
              <w:bottom w:w="0" w:type="dxa"/>
              <w:right w:w="0" w:type="dxa"/>
            </w:tcMar>
          </w:tcPr>
          <w:p w14:paraId="5DB70F3B"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D0325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1828CAC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6FF8794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2A51871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0.70</w:t>
            </w:r>
          </w:p>
        </w:tc>
      </w:tr>
      <w:tr w:rsidR="002E34FA" w:rsidRPr="002968EE" w14:paraId="47024AE8" w14:textId="77777777">
        <w:tc>
          <w:tcPr>
            <w:tcW w:w="2085" w:type="dxa"/>
            <w:tcBorders>
              <w:top w:val="nil"/>
              <w:left w:val="nil"/>
              <w:bottom w:val="nil"/>
              <w:right w:val="nil"/>
            </w:tcBorders>
            <w:tcMar>
              <w:top w:w="0" w:type="dxa"/>
              <w:left w:w="0" w:type="dxa"/>
              <w:bottom w:w="0" w:type="dxa"/>
              <w:right w:w="0" w:type="dxa"/>
            </w:tcMar>
          </w:tcPr>
          <w:p w14:paraId="7B5E1438"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33A901E"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58B7BEC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1C1E465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507C2E1F"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r>
      <w:tr w:rsidR="002E34FA" w:rsidRPr="002968EE" w14:paraId="3234CE79" w14:textId="77777777">
        <w:trPr>
          <w:trHeight w:val="220"/>
        </w:trPr>
        <w:tc>
          <w:tcPr>
            <w:tcW w:w="7545" w:type="dxa"/>
            <w:gridSpan w:val="5"/>
            <w:tcBorders>
              <w:top w:val="nil"/>
              <w:left w:val="nil"/>
              <w:bottom w:val="nil"/>
              <w:right w:val="nil"/>
            </w:tcBorders>
            <w:tcMar>
              <w:top w:w="0" w:type="dxa"/>
              <w:left w:w="0" w:type="dxa"/>
              <w:bottom w:w="0" w:type="dxa"/>
              <w:right w:w="0" w:type="dxa"/>
            </w:tcMar>
          </w:tcPr>
          <w:p w14:paraId="3E00727C" w14:textId="42BFE24A"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 (updating model parameters)</w:t>
            </w:r>
          </w:p>
        </w:tc>
      </w:tr>
      <w:tr w:rsidR="002E34FA" w:rsidRPr="002968EE" w14:paraId="40DF50F2" w14:textId="77777777">
        <w:tc>
          <w:tcPr>
            <w:tcW w:w="2085" w:type="dxa"/>
            <w:tcBorders>
              <w:top w:val="nil"/>
              <w:left w:val="nil"/>
              <w:bottom w:val="nil"/>
              <w:right w:val="nil"/>
            </w:tcBorders>
            <w:tcMar>
              <w:top w:w="0" w:type="dxa"/>
              <w:left w:w="0" w:type="dxa"/>
              <w:bottom w:w="0" w:type="dxa"/>
              <w:right w:w="0" w:type="dxa"/>
            </w:tcMar>
          </w:tcPr>
          <w:p w14:paraId="2EE1C01D"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593EF4E"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375043DA"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1D47C4BC"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5531F29"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0.03</w:t>
            </w:r>
          </w:p>
        </w:tc>
      </w:tr>
      <w:tr w:rsidR="002E34FA" w:rsidRPr="002968EE" w14:paraId="772992F5" w14:textId="77777777">
        <w:trPr>
          <w:trHeight w:val="180"/>
        </w:trPr>
        <w:tc>
          <w:tcPr>
            <w:tcW w:w="2085" w:type="dxa"/>
            <w:tcBorders>
              <w:top w:val="nil"/>
              <w:left w:val="nil"/>
              <w:bottom w:val="nil"/>
              <w:right w:val="nil"/>
            </w:tcBorders>
            <w:tcMar>
              <w:top w:w="0" w:type="dxa"/>
              <w:left w:w="0" w:type="dxa"/>
              <w:bottom w:w="0" w:type="dxa"/>
              <w:right w:w="0" w:type="dxa"/>
            </w:tcMar>
          </w:tcPr>
          <w:p w14:paraId="523120B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1C0ED4A"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215BFD70"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61166516"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3330EE0F"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highlight w:val="white"/>
                <w:rPrChange w:id="516"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517" w:author="Abby Lewis" w:date="2021-06-20T18:50:00Z">
                  <w:rPr>
                    <w:rFonts w:ascii="Times New Roman" w:eastAsia="Times New Roman" w:hAnsi="Times New Roman" w:cs="Times New Roman"/>
                    <w:sz w:val="24"/>
                    <w:szCs w:val="24"/>
                    <w:highlight w:val="white"/>
                  </w:rPr>
                </w:rPrChange>
              </w:rPr>
              <w:t>0.04</w:t>
            </w:r>
          </w:p>
        </w:tc>
      </w:tr>
      <w:tr w:rsidR="002E34FA" w:rsidRPr="002968EE" w14:paraId="09EFF4B2"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10F7B53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tc>
      </w:tr>
      <w:tr w:rsidR="002E34FA" w:rsidRPr="002968EE" w14:paraId="5BAB0E36" w14:textId="77777777">
        <w:tc>
          <w:tcPr>
            <w:tcW w:w="2085" w:type="dxa"/>
            <w:tcBorders>
              <w:top w:val="nil"/>
              <w:left w:val="nil"/>
              <w:bottom w:val="nil"/>
              <w:right w:val="nil"/>
            </w:tcBorders>
            <w:tcMar>
              <w:top w:w="0" w:type="dxa"/>
              <w:left w:w="0" w:type="dxa"/>
              <w:bottom w:w="0" w:type="dxa"/>
              <w:right w:w="0" w:type="dxa"/>
            </w:tcMar>
          </w:tcPr>
          <w:p w14:paraId="558B11DA"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338B31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413B132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1259C56A"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18F7209E"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1909B99E" w14:textId="77777777">
        <w:tc>
          <w:tcPr>
            <w:tcW w:w="2085" w:type="dxa"/>
            <w:tcBorders>
              <w:top w:val="nil"/>
              <w:left w:val="nil"/>
              <w:bottom w:val="nil"/>
              <w:right w:val="nil"/>
            </w:tcBorders>
            <w:tcMar>
              <w:top w:w="0" w:type="dxa"/>
              <w:left w:w="0" w:type="dxa"/>
              <w:bottom w:w="0" w:type="dxa"/>
              <w:right w:w="0" w:type="dxa"/>
            </w:tcMar>
          </w:tcPr>
          <w:p w14:paraId="4C4D0C0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2D33D4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3CE30411"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6C1FE54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1EAAC9BA" w14:textId="77777777"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518"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519" w:author="Abby Lewis" w:date="2021-06-20T18:50:00Z">
                  <w:rPr>
                    <w:rFonts w:ascii="Times New Roman" w:eastAsia="Times New Roman" w:hAnsi="Times New Roman" w:cs="Times New Roman"/>
                    <w:sz w:val="24"/>
                    <w:szCs w:val="24"/>
                    <w:highlight w:val="white"/>
                  </w:rPr>
                </w:rPrChange>
              </w:rPr>
              <w:t>0.02</w:t>
            </w:r>
          </w:p>
        </w:tc>
      </w:tr>
      <w:tr w:rsidR="002E34FA" w:rsidRPr="002968EE" w14:paraId="3BCB1950"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25229C1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tc>
      </w:tr>
      <w:tr w:rsidR="002E34FA" w:rsidRPr="002968EE" w14:paraId="3B67F99A" w14:textId="77777777">
        <w:tc>
          <w:tcPr>
            <w:tcW w:w="2085" w:type="dxa"/>
            <w:tcBorders>
              <w:top w:val="nil"/>
              <w:left w:val="nil"/>
              <w:bottom w:val="nil"/>
              <w:right w:val="nil"/>
            </w:tcBorders>
            <w:tcMar>
              <w:top w:w="0" w:type="dxa"/>
              <w:left w:w="0" w:type="dxa"/>
              <w:bottom w:w="0" w:type="dxa"/>
              <w:right w:w="0" w:type="dxa"/>
            </w:tcMar>
          </w:tcPr>
          <w:p w14:paraId="7996EEAC"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E4F29C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2E039E4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5BDBC67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195A61D5"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65D4D7D7" w14:textId="77777777">
        <w:tc>
          <w:tcPr>
            <w:tcW w:w="2085" w:type="dxa"/>
            <w:tcBorders>
              <w:top w:val="nil"/>
              <w:left w:val="nil"/>
              <w:bottom w:val="nil"/>
              <w:right w:val="nil"/>
            </w:tcBorders>
            <w:tcMar>
              <w:top w:w="0" w:type="dxa"/>
              <w:left w:w="0" w:type="dxa"/>
              <w:bottom w:w="0" w:type="dxa"/>
              <w:right w:w="0" w:type="dxa"/>
            </w:tcMar>
          </w:tcPr>
          <w:p w14:paraId="1EDF5EE4"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A48116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39D0FF6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21E1E70F"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7269F47A" w14:textId="77777777"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520"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521" w:author="Abby Lewis" w:date="2021-06-20T18:50:00Z">
                  <w:rPr>
                    <w:rFonts w:ascii="Times New Roman" w:eastAsia="Times New Roman" w:hAnsi="Times New Roman" w:cs="Times New Roman"/>
                    <w:sz w:val="24"/>
                    <w:szCs w:val="24"/>
                    <w:highlight w:val="white"/>
                  </w:rPr>
                </w:rPrChange>
              </w:rPr>
              <w:t>&lt;0.001</w:t>
            </w:r>
          </w:p>
        </w:tc>
      </w:tr>
      <w:tr w:rsidR="002E34FA" w:rsidRPr="002968EE" w14:paraId="2EB3E622"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3169461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Archive forecasts</w:t>
            </w:r>
          </w:p>
        </w:tc>
      </w:tr>
      <w:tr w:rsidR="002E34FA" w:rsidRPr="002968EE" w14:paraId="1C02816C" w14:textId="77777777">
        <w:tc>
          <w:tcPr>
            <w:tcW w:w="2085" w:type="dxa"/>
            <w:tcBorders>
              <w:top w:val="nil"/>
              <w:left w:val="nil"/>
              <w:bottom w:val="nil"/>
              <w:right w:val="nil"/>
            </w:tcBorders>
            <w:tcMar>
              <w:top w:w="0" w:type="dxa"/>
              <w:left w:w="0" w:type="dxa"/>
              <w:bottom w:w="0" w:type="dxa"/>
              <w:right w:w="0" w:type="dxa"/>
            </w:tcMar>
          </w:tcPr>
          <w:p w14:paraId="46907C25"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FF7707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42A20A4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5D70199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30933FC7"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7533465F" w14:textId="77777777">
        <w:tc>
          <w:tcPr>
            <w:tcW w:w="2085" w:type="dxa"/>
            <w:tcBorders>
              <w:top w:val="nil"/>
              <w:left w:val="nil"/>
              <w:bottom w:val="nil"/>
              <w:right w:val="nil"/>
            </w:tcBorders>
            <w:tcMar>
              <w:top w:w="0" w:type="dxa"/>
              <w:left w:w="0" w:type="dxa"/>
              <w:bottom w:w="0" w:type="dxa"/>
              <w:right w:w="0" w:type="dxa"/>
            </w:tcMar>
          </w:tcPr>
          <w:p w14:paraId="272BD4B1"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78B569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1785422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6E47E2ED"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56D99B9A" w14:textId="77777777"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522"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523" w:author="Abby Lewis" w:date="2021-06-20T18:50:00Z">
                  <w:rPr>
                    <w:rFonts w:ascii="Times New Roman" w:eastAsia="Times New Roman" w:hAnsi="Times New Roman" w:cs="Times New Roman"/>
                    <w:sz w:val="24"/>
                    <w:szCs w:val="24"/>
                    <w:highlight w:val="white"/>
                  </w:rPr>
                </w:rPrChange>
              </w:rPr>
              <w:t>0.03</w:t>
            </w:r>
          </w:p>
        </w:tc>
      </w:tr>
      <w:tr w:rsidR="002E34FA" w:rsidRPr="002968EE" w14:paraId="191B9DD9"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4B1FAC2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tc>
      </w:tr>
      <w:tr w:rsidR="002E34FA" w:rsidRPr="002968EE" w14:paraId="7C0AFD43" w14:textId="77777777">
        <w:tc>
          <w:tcPr>
            <w:tcW w:w="2085" w:type="dxa"/>
            <w:tcBorders>
              <w:top w:val="nil"/>
              <w:left w:val="nil"/>
              <w:bottom w:val="nil"/>
              <w:right w:val="nil"/>
            </w:tcBorders>
            <w:tcMar>
              <w:top w:w="0" w:type="dxa"/>
              <w:left w:w="0" w:type="dxa"/>
              <w:bottom w:w="0" w:type="dxa"/>
              <w:right w:w="0" w:type="dxa"/>
            </w:tcMar>
          </w:tcPr>
          <w:p w14:paraId="53834D38"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F3650C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11C6EB8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17460A63"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75092CD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0.50</w:t>
            </w:r>
          </w:p>
        </w:tc>
      </w:tr>
      <w:tr w:rsidR="002E34FA" w:rsidRPr="002968EE" w14:paraId="7AC98CA3" w14:textId="77777777">
        <w:tc>
          <w:tcPr>
            <w:tcW w:w="2085" w:type="dxa"/>
            <w:tcBorders>
              <w:top w:val="nil"/>
              <w:left w:val="nil"/>
              <w:bottom w:val="nil"/>
              <w:right w:val="nil"/>
            </w:tcBorders>
            <w:tcMar>
              <w:top w:w="0" w:type="dxa"/>
              <w:left w:w="0" w:type="dxa"/>
              <w:bottom w:w="0" w:type="dxa"/>
              <w:right w:w="0" w:type="dxa"/>
            </w:tcMar>
          </w:tcPr>
          <w:p w14:paraId="4CA2F198"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21B309C"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082482B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7BB7D9EE"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573080C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2D0010E5" w14:textId="77777777">
        <w:trPr>
          <w:ins w:id="524" w:author="Abby Lewis" w:date="2021-06-20T18:28:00Z"/>
        </w:trPr>
        <w:tc>
          <w:tcPr>
            <w:tcW w:w="7545" w:type="dxa"/>
            <w:gridSpan w:val="5"/>
            <w:tcBorders>
              <w:top w:val="nil"/>
              <w:left w:val="nil"/>
              <w:bottom w:val="nil"/>
              <w:right w:val="nil"/>
            </w:tcBorders>
            <w:shd w:val="clear" w:color="auto" w:fill="auto"/>
            <w:tcMar>
              <w:top w:w="0" w:type="dxa"/>
              <w:left w:w="0" w:type="dxa"/>
              <w:bottom w:w="0" w:type="dxa"/>
              <w:right w:w="0" w:type="dxa"/>
            </w:tcMar>
          </w:tcPr>
          <w:p w14:paraId="21253F74" w14:textId="77777777" w:rsidR="002E34FA" w:rsidRPr="002968EE" w:rsidRDefault="006727F5">
            <w:pPr>
              <w:widowControl w:val="0"/>
              <w:spacing w:line="240" w:lineRule="auto"/>
              <w:rPr>
                <w:ins w:id="525" w:author="Abby Lewis" w:date="2021-06-20T18:28:00Z"/>
                <w:rFonts w:ascii="Times New Roman" w:eastAsia="Times New Roman" w:hAnsi="Times New Roman" w:cs="Times New Roman"/>
                <w:sz w:val="24"/>
                <w:szCs w:val="24"/>
              </w:rPr>
              <w:pPrChange w:id="526" w:author="Abby Lewis" w:date="2021-07-02T11:06:00Z">
                <w:pPr>
                  <w:widowControl w:val="0"/>
                  <w:spacing w:line="360" w:lineRule="auto"/>
                </w:pPr>
              </w:pPrChange>
            </w:pPr>
            <w:ins w:id="527" w:author="Abby Lewis" w:date="2021-06-20T18:28:00Z">
              <w:r w:rsidRPr="002968EE">
                <w:rPr>
                  <w:rFonts w:ascii="Times New Roman" w:eastAsia="Times New Roman" w:hAnsi="Times New Roman" w:cs="Times New Roman"/>
                  <w:sz w:val="24"/>
                  <w:szCs w:val="24"/>
                </w:rPr>
                <w:t>Compare modeling approaches</w:t>
              </w:r>
            </w:ins>
          </w:p>
        </w:tc>
      </w:tr>
      <w:tr w:rsidR="002E34FA" w:rsidRPr="002968EE" w14:paraId="667831FF" w14:textId="77777777"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528"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ins w:id="529" w:author="Abby Lewis" w:date="2021-06-20T18:28:00Z"/>
          <w:trPrChange w:id="530" w:author="Abby Lewis" w:date="2021-07-02T11:05:00Z">
            <w:trPr>
              <w:gridBefore w:val="1"/>
            </w:trPr>
          </w:trPrChange>
        </w:trPr>
        <w:tc>
          <w:tcPr>
            <w:tcW w:w="2085" w:type="dxa"/>
            <w:tcBorders>
              <w:top w:val="nil"/>
              <w:left w:val="nil"/>
              <w:bottom w:val="nil"/>
              <w:right w:val="nil"/>
            </w:tcBorders>
            <w:shd w:val="clear" w:color="auto" w:fill="auto"/>
            <w:tcMar>
              <w:top w:w="0" w:type="dxa"/>
              <w:left w:w="0" w:type="dxa"/>
              <w:bottom w:w="0" w:type="dxa"/>
              <w:right w:w="0" w:type="dxa"/>
            </w:tcMar>
            <w:tcPrChange w:id="531" w:author="Abby Lewis" w:date="2021-07-02T11:05:00Z">
              <w:tcPr>
                <w:tcW w:w="2085" w:type="dxa"/>
                <w:gridSpan w:val="2"/>
                <w:tcBorders>
                  <w:top w:val="nil"/>
                  <w:left w:val="nil"/>
                  <w:bottom w:val="nil"/>
                  <w:right w:val="nil"/>
                </w:tcBorders>
                <w:shd w:val="clear" w:color="auto" w:fill="auto"/>
                <w:tcMar>
                  <w:top w:w="0" w:type="dxa"/>
                  <w:left w:w="0" w:type="dxa"/>
                  <w:bottom w:w="0" w:type="dxa"/>
                  <w:right w:w="0" w:type="dxa"/>
                </w:tcMar>
              </w:tcPr>
            </w:tcPrChange>
          </w:tcPr>
          <w:p w14:paraId="7694ED2A" w14:textId="77777777" w:rsidR="002E34FA" w:rsidRPr="002968EE" w:rsidRDefault="006727F5" w:rsidP="003E0283">
            <w:pPr>
              <w:widowControl w:val="0"/>
              <w:spacing w:line="240" w:lineRule="auto"/>
              <w:ind w:left="720"/>
              <w:rPr>
                <w:ins w:id="532" w:author="Abby Lewis" w:date="2021-06-20T18:28:00Z"/>
                <w:rFonts w:ascii="Times New Roman" w:eastAsia="Times New Roman" w:hAnsi="Times New Roman" w:cs="Times New Roman"/>
                <w:sz w:val="24"/>
                <w:szCs w:val="24"/>
              </w:rPr>
            </w:pPr>
            <w:ins w:id="533" w:author="Abby Lewis" w:date="2021-06-20T18:28:00Z">
              <w:r w:rsidRPr="002968EE">
                <w:rPr>
                  <w:rFonts w:ascii="Times New Roman" w:eastAsia="Times New Roman" w:hAnsi="Times New Roman" w:cs="Times New Roman"/>
                  <w:sz w:val="24"/>
                  <w:szCs w:val="24"/>
                </w:rPr>
                <w:t>Intercept</w:t>
              </w:r>
            </w:ins>
          </w:p>
        </w:tc>
        <w:tc>
          <w:tcPr>
            <w:tcW w:w="1590" w:type="dxa"/>
            <w:tcBorders>
              <w:top w:val="nil"/>
              <w:left w:val="nil"/>
              <w:bottom w:val="nil"/>
              <w:right w:val="nil"/>
            </w:tcBorders>
            <w:shd w:val="clear" w:color="auto" w:fill="auto"/>
            <w:tcMar>
              <w:top w:w="0" w:type="dxa"/>
              <w:left w:w="0" w:type="dxa"/>
              <w:bottom w:w="0" w:type="dxa"/>
              <w:right w:w="0" w:type="dxa"/>
            </w:tcMar>
            <w:vAlign w:val="center"/>
            <w:tcPrChange w:id="534" w:author="Abby Lewis" w:date="2021-07-02T11:05:00Z">
              <w:tcPr>
                <w:tcW w:w="1590"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4A5B6B81" w14:textId="77777777" w:rsidR="002E34FA" w:rsidRPr="002968EE" w:rsidRDefault="006727F5">
            <w:pPr>
              <w:widowControl w:val="0"/>
              <w:spacing w:line="240" w:lineRule="auto"/>
              <w:jc w:val="center"/>
              <w:rPr>
                <w:ins w:id="535" w:author="Abby Lewis" w:date="2021-06-20T18:28:00Z"/>
                <w:rFonts w:ascii="Times New Roman" w:eastAsia="Times New Roman" w:hAnsi="Times New Roman" w:cs="Times New Roman"/>
                <w:sz w:val="24"/>
                <w:szCs w:val="24"/>
              </w:rPr>
              <w:pPrChange w:id="536" w:author="Abby Lewis" w:date="2021-07-02T11:06:00Z">
                <w:pPr>
                  <w:widowControl w:val="0"/>
                  <w:spacing w:line="360" w:lineRule="auto"/>
                  <w:jc w:val="center"/>
                </w:pPr>
              </w:pPrChange>
            </w:pPr>
            <w:ins w:id="537" w:author="Abby Lewis" w:date="2021-06-20T18:28:00Z">
              <w:r w:rsidRPr="002968EE">
                <w:rPr>
                  <w:rFonts w:ascii="Times New Roman" w:eastAsia="Times New Roman" w:hAnsi="Times New Roman" w:cs="Times New Roman"/>
                  <w:sz w:val="24"/>
                  <w:szCs w:val="24"/>
                </w:rPr>
                <w:t>-41.332</w:t>
              </w:r>
            </w:ins>
          </w:p>
        </w:tc>
        <w:tc>
          <w:tcPr>
            <w:tcW w:w="1695" w:type="dxa"/>
            <w:tcBorders>
              <w:top w:val="nil"/>
              <w:left w:val="nil"/>
              <w:bottom w:val="nil"/>
              <w:right w:val="nil"/>
            </w:tcBorders>
            <w:shd w:val="clear" w:color="auto" w:fill="auto"/>
            <w:tcMar>
              <w:top w:w="0" w:type="dxa"/>
              <w:left w:w="0" w:type="dxa"/>
              <w:bottom w:w="0" w:type="dxa"/>
              <w:right w:w="0" w:type="dxa"/>
            </w:tcMar>
            <w:vAlign w:val="center"/>
            <w:tcPrChange w:id="538" w:author="Abby Lewis" w:date="2021-07-02T11:05:00Z">
              <w:tcPr>
                <w:tcW w:w="1695"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30380875" w14:textId="77777777" w:rsidR="002E34FA" w:rsidRPr="002968EE" w:rsidRDefault="006727F5">
            <w:pPr>
              <w:widowControl w:val="0"/>
              <w:spacing w:line="240" w:lineRule="auto"/>
              <w:jc w:val="center"/>
              <w:rPr>
                <w:ins w:id="539" w:author="Abby Lewis" w:date="2021-06-20T18:28:00Z"/>
                <w:rFonts w:ascii="Times New Roman" w:eastAsia="Times New Roman" w:hAnsi="Times New Roman" w:cs="Times New Roman"/>
                <w:sz w:val="24"/>
                <w:szCs w:val="24"/>
              </w:rPr>
              <w:pPrChange w:id="540" w:author="Abby Lewis" w:date="2021-07-02T11:06:00Z">
                <w:pPr>
                  <w:widowControl w:val="0"/>
                  <w:spacing w:line="360" w:lineRule="auto"/>
                  <w:jc w:val="center"/>
                </w:pPr>
              </w:pPrChange>
            </w:pPr>
            <w:ins w:id="541" w:author="Abby Lewis" w:date="2021-06-20T18:28:00Z">
              <w:r w:rsidRPr="002968EE">
                <w:rPr>
                  <w:rFonts w:ascii="Times New Roman" w:eastAsia="Times New Roman" w:hAnsi="Times New Roman" w:cs="Times New Roman"/>
                  <w:sz w:val="24"/>
                  <w:szCs w:val="24"/>
                </w:rPr>
                <w:t>35.718</w:t>
              </w:r>
            </w:ins>
          </w:p>
        </w:tc>
        <w:tc>
          <w:tcPr>
            <w:tcW w:w="1110" w:type="dxa"/>
            <w:tcBorders>
              <w:top w:val="nil"/>
              <w:left w:val="nil"/>
              <w:bottom w:val="nil"/>
              <w:right w:val="nil"/>
            </w:tcBorders>
            <w:shd w:val="clear" w:color="auto" w:fill="auto"/>
            <w:tcMar>
              <w:top w:w="0" w:type="dxa"/>
              <w:left w:w="0" w:type="dxa"/>
              <w:bottom w:w="0" w:type="dxa"/>
              <w:right w:w="0" w:type="dxa"/>
            </w:tcMar>
            <w:vAlign w:val="center"/>
            <w:tcPrChange w:id="542" w:author="Abby Lewis" w:date="2021-07-02T11:05:00Z">
              <w:tcPr>
                <w:tcW w:w="1110"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70A94D1D" w14:textId="77777777" w:rsidR="002E34FA" w:rsidRPr="002968EE" w:rsidRDefault="006727F5">
            <w:pPr>
              <w:widowControl w:val="0"/>
              <w:spacing w:line="240" w:lineRule="auto"/>
              <w:jc w:val="center"/>
              <w:rPr>
                <w:ins w:id="543" w:author="Abby Lewis" w:date="2021-06-20T18:28:00Z"/>
                <w:rFonts w:ascii="Times New Roman" w:eastAsia="Times New Roman" w:hAnsi="Times New Roman" w:cs="Times New Roman"/>
                <w:sz w:val="24"/>
                <w:szCs w:val="24"/>
              </w:rPr>
              <w:pPrChange w:id="544" w:author="Abby Lewis" w:date="2021-07-02T11:06:00Z">
                <w:pPr>
                  <w:widowControl w:val="0"/>
                  <w:spacing w:line="360" w:lineRule="auto"/>
                  <w:jc w:val="center"/>
                </w:pPr>
              </w:pPrChange>
            </w:pPr>
            <w:ins w:id="545" w:author="Abby Lewis" w:date="2021-06-20T18:28:00Z">
              <w:r w:rsidRPr="002968EE">
                <w:rPr>
                  <w:rFonts w:ascii="Times New Roman" w:eastAsia="Times New Roman" w:hAnsi="Times New Roman" w:cs="Times New Roman"/>
                  <w:sz w:val="24"/>
                  <w:szCs w:val="24"/>
                </w:rPr>
                <w:t>-1.157</w:t>
              </w:r>
            </w:ins>
          </w:p>
        </w:tc>
        <w:tc>
          <w:tcPr>
            <w:tcW w:w="1065" w:type="dxa"/>
            <w:tcBorders>
              <w:top w:val="nil"/>
              <w:left w:val="nil"/>
              <w:bottom w:val="nil"/>
              <w:right w:val="nil"/>
            </w:tcBorders>
            <w:shd w:val="clear" w:color="auto" w:fill="auto"/>
            <w:tcMar>
              <w:top w:w="0" w:type="dxa"/>
              <w:left w:w="0" w:type="dxa"/>
              <w:bottom w:w="0" w:type="dxa"/>
              <w:right w:w="0" w:type="dxa"/>
            </w:tcMar>
            <w:vAlign w:val="center"/>
            <w:tcPrChange w:id="546" w:author="Abby Lewis" w:date="2021-07-02T11:05:00Z">
              <w:tcPr>
                <w:tcW w:w="1065"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2A003EDB" w14:textId="77777777" w:rsidR="002E34FA" w:rsidRPr="002968EE" w:rsidRDefault="006727F5">
            <w:pPr>
              <w:widowControl w:val="0"/>
              <w:spacing w:line="240" w:lineRule="auto"/>
              <w:jc w:val="center"/>
              <w:rPr>
                <w:ins w:id="547" w:author="Abby Lewis" w:date="2021-06-20T18:28:00Z"/>
                <w:rFonts w:ascii="Times New Roman" w:eastAsia="Times New Roman" w:hAnsi="Times New Roman" w:cs="Times New Roman"/>
                <w:sz w:val="24"/>
                <w:szCs w:val="24"/>
              </w:rPr>
              <w:pPrChange w:id="548" w:author="Abby Lewis" w:date="2021-07-02T11:06:00Z">
                <w:pPr>
                  <w:widowControl w:val="0"/>
                  <w:spacing w:line="360" w:lineRule="auto"/>
                  <w:jc w:val="center"/>
                </w:pPr>
              </w:pPrChange>
            </w:pPr>
            <w:ins w:id="549" w:author="Abby Lewis" w:date="2021-06-20T18:28:00Z">
              <w:r w:rsidRPr="002968EE">
                <w:rPr>
                  <w:rFonts w:ascii="Times New Roman" w:eastAsia="Times New Roman" w:hAnsi="Times New Roman" w:cs="Times New Roman"/>
                  <w:sz w:val="24"/>
                  <w:szCs w:val="24"/>
                </w:rPr>
                <w:t>0.2</w:t>
              </w:r>
            </w:ins>
            <w:ins w:id="550" w:author="Cayelan C. Carey" w:date="2021-07-06T16:40:00Z">
              <w:r w:rsidR="00272A6C">
                <w:rPr>
                  <w:rFonts w:ascii="Times New Roman" w:eastAsia="Times New Roman" w:hAnsi="Times New Roman" w:cs="Times New Roman"/>
                  <w:sz w:val="24"/>
                  <w:szCs w:val="24"/>
                </w:rPr>
                <w:t>5</w:t>
              </w:r>
            </w:ins>
            <w:ins w:id="551" w:author="Abby Lewis" w:date="2021-06-20T18:28:00Z">
              <w:del w:id="552" w:author="Cayelan C. Carey" w:date="2021-07-06T16:40:00Z">
                <w:r w:rsidRPr="002968EE" w:rsidDel="00272A6C">
                  <w:rPr>
                    <w:rFonts w:ascii="Times New Roman" w:eastAsia="Times New Roman" w:hAnsi="Times New Roman" w:cs="Times New Roman"/>
                    <w:sz w:val="24"/>
                    <w:szCs w:val="24"/>
                  </w:rPr>
                  <w:delText>47</w:delText>
                </w:r>
              </w:del>
            </w:ins>
          </w:p>
        </w:tc>
      </w:tr>
      <w:tr w:rsidR="002E34FA" w:rsidRPr="002968EE" w14:paraId="2056BC72" w14:textId="77777777"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553"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ins w:id="554" w:author="Abby Lewis" w:date="2021-06-20T18:28:00Z"/>
          <w:trPrChange w:id="555" w:author="Abby Lewis" w:date="2021-07-02T11:05:00Z">
            <w:trPr>
              <w:gridBefore w:val="1"/>
            </w:trPr>
          </w:trPrChange>
        </w:trPr>
        <w:tc>
          <w:tcPr>
            <w:tcW w:w="2085" w:type="dxa"/>
            <w:tcBorders>
              <w:top w:val="nil"/>
              <w:left w:val="nil"/>
              <w:bottom w:val="single" w:sz="8" w:space="0" w:color="auto"/>
              <w:right w:val="nil"/>
            </w:tcBorders>
            <w:shd w:val="clear" w:color="auto" w:fill="auto"/>
            <w:tcMar>
              <w:top w:w="0" w:type="dxa"/>
              <w:left w:w="0" w:type="dxa"/>
              <w:bottom w:w="0" w:type="dxa"/>
              <w:right w:w="0" w:type="dxa"/>
            </w:tcMar>
            <w:tcPrChange w:id="556" w:author="Abby Lewis" w:date="2021-07-02T11:05:00Z">
              <w:tcPr>
                <w:tcW w:w="2085" w:type="dxa"/>
                <w:gridSpan w:val="2"/>
                <w:tcBorders>
                  <w:top w:val="nil"/>
                  <w:left w:val="nil"/>
                  <w:bottom w:val="nil"/>
                  <w:right w:val="nil"/>
                </w:tcBorders>
                <w:shd w:val="clear" w:color="auto" w:fill="auto"/>
                <w:tcMar>
                  <w:top w:w="0" w:type="dxa"/>
                  <w:left w:w="0" w:type="dxa"/>
                  <w:bottom w:w="0" w:type="dxa"/>
                  <w:right w:w="0" w:type="dxa"/>
                </w:tcMar>
              </w:tcPr>
            </w:tcPrChange>
          </w:tcPr>
          <w:p w14:paraId="2C22E6B2" w14:textId="77777777" w:rsidR="002E34FA" w:rsidRPr="002968EE" w:rsidRDefault="006727F5">
            <w:pPr>
              <w:widowControl w:val="0"/>
              <w:spacing w:line="240" w:lineRule="auto"/>
              <w:jc w:val="center"/>
              <w:rPr>
                <w:ins w:id="557" w:author="Abby Lewis" w:date="2021-06-20T18:28:00Z"/>
                <w:rFonts w:ascii="Times New Roman" w:eastAsia="Times New Roman" w:hAnsi="Times New Roman" w:cs="Times New Roman"/>
                <w:sz w:val="24"/>
                <w:szCs w:val="24"/>
              </w:rPr>
              <w:pPrChange w:id="558" w:author="Abby Lewis" w:date="2021-07-02T11:06:00Z">
                <w:pPr>
                  <w:widowControl w:val="0"/>
                  <w:spacing w:line="360" w:lineRule="auto"/>
                  <w:jc w:val="center"/>
                </w:pPr>
              </w:pPrChange>
            </w:pPr>
            <w:ins w:id="559" w:author="Abby Lewis" w:date="2021-06-20T18:28:00Z">
              <w:r w:rsidRPr="002968EE">
                <w:rPr>
                  <w:rFonts w:ascii="Times New Roman" w:eastAsia="Times New Roman" w:hAnsi="Times New Roman" w:cs="Times New Roman"/>
                  <w:sz w:val="24"/>
                  <w:szCs w:val="24"/>
                </w:rPr>
                <w:t>Year</w:t>
              </w:r>
            </w:ins>
          </w:p>
        </w:tc>
        <w:tc>
          <w:tcPr>
            <w:tcW w:w="1590" w:type="dxa"/>
            <w:tcBorders>
              <w:top w:val="nil"/>
              <w:left w:val="nil"/>
              <w:bottom w:val="single" w:sz="8" w:space="0" w:color="auto"/>
              <w:right w:val="nil"/>
            </w:tcBorders>
            <w:shd w:val="clear" w:color="auto" w:fill="auto"/>
            <w:tcMar>
              <w:top w:w="0" w:type="dxa"/>
              <w:left w:w="0" w:type="dxa"/>
              <w:bottom w:w="0" w:type="dxa"/>
              <w:right w:w="0" w:type="dxa"/>
            </w:tcMar>
            <w:vAlign w:val="center"/>
            <w:tcPrChange w:id="560" w:author="Abby Lewis" w:date="2021-07-02T11:05:00Z">
              <w:tcPr>
                <w:tcW w:w="1590"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51F8F316" w14:textId="77777777" w:rsidR="002E34FA" w:rsidRPr="002968EE" w:rsidRDefault="006727F5">
            <w:pPr>
              <w:widowControl w:val="0"/>
              <w:spacing w:line="240" w:lineRule="auto"/>
              <w:jc w:val="center"/>
              <w:rPr>
                <w:ins w:id="561" w:author="Abby Lewis" w:date="2021-06-20T18:28:00Z"/>
                <w:rFonts w:ascii="Times New Roman" w:eastAsia="Times New Roman" w:hAnsi="Times New Roman" w:cs="Times New Roman"/>
                <w:sz w:val="24"/>
                <w:szCs w:val="24"/>
              </w:rPr>
              <w:pPrChange w:id="562" w:author="Abby Lewis" w:date="2021-07-02T11:06:00Z">
                <w:pPr>
                  <w:widowControl w:val="0"/>
                  <w:spacing w:line="360" w:lineRule="auto"/>
                  <w:jc w:val="center"/>
                </w:pPr>
              </w:pPrChange>
            </w:pPr>
            <w:ins w:id="563" w:author="Abby Lewis" w:date="2021-06-20T18:28:00Z">
              <w:r w:rsidRPr="002968EE">
                <w:rPr>
                  <w:rFonts w:ascii="Times New Roman" w:eastAsia="Times New Roman" w:hAnsi="Times New Roman" w:cs="Times New Roman"/>
                  <w:sz w:val="24"/>
                  <w:szCs w:val="24"/>
                </w:rPr>
                <w:t>0.021</w:t>
              </w:r>
            </w:ins>
          </w:p>
        </w:tc>
        <w:tc>
          <w:tcPr>
            <w:tcW w:w="1695" w:type="dxa"/>
            <w:tcBorders>
              <w:top w:val="nil"/>
              <w:left w:val="nil"/>
              <w:bottom w:val="single" w:sz="8" w:space="0" w:color="auto"/>
              <w:right w:val="nil"/>
            </w:tcBorders>
            <w:shd w:val="clear" w:color="auto" w:fill="auto"/>
            <w:tcMar>
              <w:top w:w="0" w:type="dxa"/>
              <w:left w:w="0" w:type="dxa"/>
              <w:bottom w:w="0" w:type="dxa"/>
              <w:right w:w="0" w:type="dxa"/>
            </w:tcMar>
            <w:vAlign w:val="center"/>
            <w:tcPrChange w:id="564" w:author="Abby Lewis" w:date="2021-07-02T11:05:00Z">
              <w:tcPr>
                <w:tcW w:w="1695"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56926437" w14:textId="77777777" w:rsidR="002E34FA" w:rsidRPr="002968EE" w:rsidRDefault="006727F5">
            <w:pPr>
              <w:widowControl w:val="0"/>
              <w:spacing w:line="240" w:lineRule="auto"/>
              <w:jc w:val="center"/>
              <w:rPr>
                <w:ins w:id="565" w:author="Abby Lewis" w:date="2021-06-20T18:28:00Z"/>
                <w:rFonts w:ascii="Times New Roman" w:eastAsia="Times New Roman" w:hAnsi="Times New Roman" w:cs="Times New Roman"/>
                <w:sz w:val="24"/>
                <w:szCs w:val="24"/>
              </w:rPr>
              <w:pPrChange w:id="566" w:author="Abby Lewis" w:date="2021-07-02T11:06:00Z">
                <w:pPr>
                  <w:widowControl w:val="0"/>
                  <w:spacing w:line="360" w:lineRule="auto"/>
                  <w:jc w:val="center"/>
                </w:pPr>
              </w:pPrChange>
            </w:pPr>
            <w:ins w:id="567" w:author="Abby Lewis" w:date="2021-06-20T18:28:00Z">
              <w:r w:rsidRPr="002968EE">
                <w:rPr>
                  <w:rFonts w:ascii="Times New Roman" w:eastAsia="Times New Roman" w:hAnsi="Times New Roman" w:cs="Times New Roman"/>
                  <w:sz w:val="24"/>
                  <w:szCs w:val="24"/>
                </w:rPr>
                <w:t>0.018</w:t>
              </w:r>
            </w:ins>
          </w:p>
        </w:tc>
        <w:tc>
          <w:tcPr>
            <w:tcW w:w="1110" w:type="dxa"/>
            <w:tcBorders>
              <w:top w:val="nil"/>
              <w:left w:val="nil"/>
              <w:bottom w:val="single" w:sz="8" w:space="0" w:color="auto"/>
              <w:right w:val="nil"/>
            </w:tcBorders>
            <w:shd w:val="clear" w:color="auto" w:fill="auto"/>
            <w:tcMar>
              <w:top w:w="0" w:type="dxa"/>
              <w:left w:w="0" w:type="dxa"/>
              <w:bottom w:w="0" w:type="dxa"/>
              <w:right w:w="0" w:type="dxa"/>
            </w:tcMar>
            <w:vAlign w:val="center"/>
            <w:tcPrChange w:id="568" w:author="Abby Lewis" w:date="2021-07-02T11:05:00Z">
              <w:tcPr>
                <w:tcW w:w="1110"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491B67EC" w14:textId="77777777" w:rsidR="002E34FA" w:rsidRPr="002968EE" w:rsidRDefault="006727F5">
            <w:pPr>
              <w:widowControl w:val="0"/>
              <w:spacing w:line="240" w:lineRule="auto"/>
              <w:jc w:val="center"/>
              <w:rPr>
                <w:ins w:id="569" w:author="Abby Lewis" w:date="2021-06-20T18:28:00Z"/>
                <w:rFonts w:ascii="Times New Roman" w:eastAsia="Times New Roman" w:hAnsi="Times New Roman" w:cs="Times New Roman"/>
                <w:sz w:val="24"/>
                <w:szCs w:val="24"/>
              </w:rPr>
              <w:pPrChange w:id="570" w:author="Abby Lewis" w:date="2021-07-02T11:06:00Z">
                <w:pPr>
                  <w:widowControl w:val="0"/>
                  <w:spacing w:line="360" w:lineRule="auto"/>
                  <w:jc w:val="center"/>
                </w:pPr>
              </w:pPrChange>
            </w:pPr>
            <w:ins w:id="571" w:author="Abby Lewis" w:date="2021-06-20T18:28:00Z">
              <w:r w:rsidRPr="002968EE">
                <w:rPr>
                  <w:rFonts w:ascii="Times New Roman" w:eastAsia="Times New Roman" w:hAnsi="Times New Roman" w:cs="Times New Roman"/>
                  <w:sz w:val="24"/>
                  <w:szCs w:val="24"/>
                </w:rPr>
                <w:t>1.154</w:t>
              </w:r>
            </w:ins>
          </w:p>
        </w:tc>
        <w:tc>
          <w:tcPr>
            <w:tcW w:w="1065" w:type="dxa"/>
            <w:tcBorders>
              <w:top w:val="nil"/>
              <w:left w:val="nil"/>
              <w:bottom w:val="single" w:sz="8" w:space="0" w:color="auto"/>
              <w:right w:val="nil"/>
            </w:tcBorders>
            <w:shd w:val="clear" w:color="auto" w:fill="auto"/>
            <w:tcMar>
              <w:top w:w="0" w:type="dxa"/>
              <w:left w:w="0" w:type="dxa"/>
              <w:bottom w:w="0" w:type="dxa"/>
              <w:right w:w="0" w:type="dxa"/>
            </w:tcMar>
            <w:vAlign w:val="center"/>
            <w:tcPrChange w:id="572" w:author="Abby Lewis" w:date="2021-07-02T11:05:00Z">
              <w:tcPr>
                <w:tcW w:w="1065" w:type="dxa"/>
                <w:gridSpan w:val="2"/>
                <w:tcBorders>
                  <w:top w:val="nil"/>
                  <w:left w:val="nil"/>
                  <w:bottom w:val="nil"/>
                  <w:right w:val="nil"/>
                </w:tcBorders>
                <w:shd w:val="clear" w:color="auto" w:fill="auto"/>
                <w:tcMar>
                  <w:top w:w="0" w:type="dxa"/>
                  <w:left w:w="0" w:type="dxa"/>
                  <w:bottom w:w="0" w:type="dxa"/>
                  <w:right w:w="0" w:type="dxa"/>
                </w:tcMar>
                <w:vAlign w:val="center"/>
              </w:tcPr>
            </w:tcPrChange>
          </w:tcPr>
          <w:p w14:paraId="3B6EAFB0" w14:textId="77777777" w:rsidR="002E34FA" w:rsidRPr="002968EE" w:rsidRDefault="006727F5">
            <w:pPr>
              <w:widowControl w:val="0"/>
              <w:spacing w:line="240" w:lineRule="auto"/>
              <w:jc w:val="center"/>
              <w:rPr>
                <w:ins w:id="573" w:author="Abby Lewis" w:date="2021-06-20T18:28:00Z"/>
                <w:rFonts w:ascii="Times New Roman" w:eastAsia="Times New Roman" w:hAnsi="Times New Roman" w:cs="Times New Roman"/>
                <w:sz w:val="24"/>
                <w:szCs w:val="24"/>
              </w:rPr>
              <w:pPrChange w:id="574" w:author="Abby Lewis" w:date="2021-07-02T11:06:00Z">
                <w:pPr>
                  <w:widowControl w:val="0"/>
                  <w:spacing w:line="360" w:lineRule="auto"/>
                  <w:jc w:val="center"/>
                </w:pPr>
              </w:pPrChange>
            </w:pPr>
            <w:ins w:id="575" w:author="Abby Lewis" w:date="2021-06-20T18:28:00Z">
              <w:r w:rsidRPr="002968EE">
                <w:rPr>
                  <w:rFonts w:ascii="Times New Roman" w:eastAsia="Times New Roman" w:hAnsi="Times New Roman" w:cs="Times New Roman"/>
                  <w:sz w:val="24"/>
                  <w:szCs w:val="24"/>
                </w:rPr>
                <w:t>0.2</w:t>
              </w:r>
            </w:ins>
            <w:ins w:id="576" w:author="Cayelan C. Carey" w:date="2021-07-06T16:40:00Z">
              <w:r w:rsidR="00272A6C">
                <w:rPr>
                  <w:rFonts w:ascii="Times New Roman" w:eastAsia="Times New Roman" w:hAnsi="Times New Roman" w:cs="Times New Roman"/>
                  <w:sz w:val="24"/>
                  <w:szCs w:val="24"/>
                </w:rPr>
                <w:t>5</w:t>
              </w:r>
            </w:ins>
            <w:ins w:id="577" w:author="Abby Lewis" w:date="2021-06-20T18:28:00Z">
              <w:del w:id="578" w:author="Cayelan C. Carey" w:date="2021-07-06T16:40:00Z">
                <w:r w:rsidRPr="002968EE" w:rsidDel="00272A6C">
                  <w:rPr>
                    <w:rFonts w:ascii="Times New Roman" w:eastAsia="Times New Roman" w:hAnsi="Times New Roman" w:cs="Times New Roman"/>
                    <w:sz w:val="24"/>
                    <w:szCs w:val="24"/>
                  </w:rPr>
                  <w:delText>48</w:delText>
                </w:r>
              </w:del>
            </w:ins>
          </w:p>
        </w:tc>
      </w:tr>
      <w:tr w:rsidR="002E34FA" w:rsidRPr="002968EE" w:rsidDel="003E0283" w14:paraId="12AD13F5" w14:textId="77777777"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579"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300"/>
          <w:del w:id="580" w:author="Abby Lewis" w:date="2021-07-02T11:05:00Z"/>
          <w:trPrChange w:id="581" w:author="Abby Lewis" w:date="2021-07-02T11:05:00Z">
            <w:trPr>
              <w:gridBefore w:val="1"/>
              <w:trHeight w:val="300"/>
            </w:trPr>
          </w:trPrChange>
        </w:trPr>
        <w:tc>
          <w:tcPr>
            <w:tcW w:w="7545" w:type="dxa"/>
            <w:gridSpan w:val="5"/>
            <w:tcBorders>
              <w:top w:val="single" w:sz="8" w:space="0" w:color="auto"/>
              <w:left w:val="nil"/>
              <w:bottom w:val="nil"/>
              <w:right w:val="nil"/>
            </w:tcBorders>
            <w:tcMar>
              <w:top w:w="0" w:type="dxa"/>
              <w:left w:w="0" w:type="dxa"/>
              <w:bottom w:w="0" w:type="dxa"/>
              <w:right w:w="0" w:type="dxa"/>
            </w:tcMar>
            <w:tcPrChange w:id="582" w:author="Abby Lewis" w:date="2021-07-02T11:05:00Z">
              <w:tcPr>
                <w:tcW w:w="7545" w:type="dxa"/>
                <w:gridSpan w:val="10"/>
                <w:tcBorders>
                  <w:top w:val="nil"/>
                  <w:left w:val="nil"/>
                  <w:bottom w:val="nil"/>
                  <w:right w:val="nil"/>
                </w:tcBorders>
                <w:tcMar>
                  <w:top w:w="0" w:type="dxa"/>
                  <w:left w:w="0" w:type="dxa"/>
                  <w:bottom w:w="0" w:type="dxa"/>
                  <w:right w:w="0" w:type="dxa"/>
                </w:tcMar>
              </w:tcPr>
            </w:tcPrChange>
          </w:tcPr>
          <w:p w14:paraId="3A881C29" w14:textId="77777777" w:rsidR="002E34FA" w:rsidRPr="002968EE" w:rsidDel="003E0283" w:rsidRDefault="006727F5">
            <w:pPr>
              <w:widowControl w:val="0"/>
              <w:spacing w:line="240" w:lineRule="auto"/>
              <w:rPr>
                <w:del w:id="583" w:author="Abby Lewis" w:date="2021-07-02T11:05:00Z"/>
                <w:rFonts w:ascii="Times New Roman" w:eastAsia="Times New Roman" w:hAnsi="Times New Roman" w:cs="Times New Roman"/>
                <w:sz w:val="24"/>
                <w:szCs w:val="24"/>
                <w:highlight w:val="white"/>
              </w:rPr>
            </w:pPr>
            <w:del w:id="584" w:author="Abby Lewis" w:date="2021-07-02T11:05:00Z">
              <w:r w:rsidRPr="002968EE" w:rsidDel="003E0283">
                <w:rPr>
                  <w:rFonts w:ascii="Times New Roman" w:eastAsia="Times New Roman" w:hAnsi="Times New Roman" w:cs="Times New Roman"/>
                  <w:sz w:val="24"/>
                  <w:szCs w:val="24"/>
                  <w:highlight w:val="white"/>
                </w:rPr>
                <w:delText>Partition uncertainty</w:delText>
              </w:r>
            </w:del>
          </w:p>
        </w:tc>
      </w:tr>
      <w:tr w:rsidR="002E34FA" w:rsidRPr="002968EE" w:rsidDel="003E0283" w14:paraId="0C7CC5A8" w14:textId="77777777">
        <w:trPr>
          <w:del w:id="585" w:author="Abby Lewis" w:date="2021-07-02T11:05:00Z"/>
        </w:trPr>
        <w:tc>
          <w:tcPr>
            <w:tcW w:w="2085" w:type="dxa"/>
            <w:tcBorders>
              <w:top w:val="nil"/>
              <w:left w:val="nil"/>
              <w:bottom w:val="nil"/>
              <w:right w:val="nil"/>
            </w:tcBorders>
            <w:tcMar>
              <w:top w:w="0" w:type="dxa"/>
              <w:left w:w="0" w:type="dxa"/>
              <w:bottom w:w="0" w:type="dxa"/>
              <w:right w:w="0" w:type="dxa"/>
            </w:tcMar>
          </w:tcPr>
          <w:p w14:paraId="14E36749" w14:textId="77777777" w:rsidR="002E34FA" w:rsidRPr="002968EE" w:rsidDel="003E0283" w:rsidRDefault="006727F5">
            <w:pPr>
              <w:widowControl w:val="0"/>
              <w:spacing w:line="240" w:lineRule="auto"/>
              <w:ind w:left="720"/>
              <w:rPr>
                <w:del w:id="586" w:author="Abby Lewis" w:date="2021-07-02T11:05:00Z"/>
                <w:rFonts w:ascii="Times New Roman" w:eastAsia="Times New Roman" w:hAnsi="Times New Roman" w:cs="Times New Roman"/>
                <w:sz w:val="24"/>
                <w:szCs w:val="24"/>
                <w:highlight w:val="white"/>
              </w:rPr>
            </w:pPr>
            <w:del w:id="587" w:author="Abby Lewis" w:date="2021-07-02T11:05:00Z">
              <w:r w:rsidRPr="002968EE" w:rsidDel="003E0283">
                <w:rPr>
                  <w:rFonts w:ascii="Times New Roman" w:eastAsia="Times New Roman" w:hAnsi="Times New Roman" w:cs="Times New Roman"/>
                  <w:sz w:val="24"/>
                  <w:szCs w:val="24"/>
                  <w:highlight w:val="white"/>
                </w:rPr>
                <w:delText>Intercept</w:delText>
              </w:r>
            </w:del>
          </w:p>
        </w:tc>
        <w:tc>
          <w:tcPr>
            <w:tcW w:w="1590" w:type="dxa"/>
            <w:tcBorders>
              <w:top w:val="nil"/>
              <w:left w:val="nil"/>
              <w:bottom w:val="nil"/>
              <w:right w:val="nil"/>
            </w:tcBorders>
            <w:tcMar>
              <w:top w:w="0" w:type="dxa"/>
              <w:left w:w="0" w:type="dxa"/>
              <w:bottom w:w="0" w:type="dxa"/>
              <w:right w:w="0" w:type="dxa"/>
            </w:tcMar>
          </w:tcPr>
          <w:p w14:paraId="72FE27B8" w14:textId="77777777" w:rsidR="002E34FA" w:rsidRPr="002968EE" w:rsidDel="003E0283" w:rsidRDefault="006727F5">
            <w:pPr>
              <w:widowControl w:val="0"/>
              <w:spacing w:line="240" w:lineRule="auto"/>
              <w:jc w:val="center"/>
              <w:rPr>
                <w:del w:id="588" w:author="Abby Lewis" w:date="2021-07-02T11:05:00Z"/>
                <w:rFonts w:ascii="Times New Roman" w:eastAsia="Times New Roman" w:hAnsi="Times New Roman" w:cs="Times New Roman"/>
                <w:sz w:val="24"/>
                <w:szCs w:val="24"/>
                <w:highlight w:val="white"/>
              </w:rPr>
            </w:pPr>
            <w:del w:id="589" w:author="Abby Lewis" w:date="2021-07-02T11:05:00Z">
              <w:r w:rsidRPr="002968EE" w:rsidDel="003E0283">
                <w:rPr>
                  <w:rFonts w:ascii="Times New Roman" w:eastAsia="Times New Roman" w:hAnsi="Times New Roman" w:cs="Times New Roman"/>
                  <w:sz w:val="24"/>
                  <w:szCs w:val="24"/>
                  <w:highlight w:val="white"/>
                </w:rPr>
                <w:delText>-384.450</w:delText>
              </w:r>
            </w:del>
          </w:p>
        </w:tc>
        <w:tc>
          <w:tcPr>
            <w:tcW w:w="1695" w:type="dxa"/>
            <w:tcBorders>
              <w:top w:val="nil"/>
              <w:left w:val="nil"/>
              <w:bottom w:val="nil"/>
              <w:right w:val="nil"/>
            </w:tcBorders>
            <w:tcMar>
              <w:top w:w="0" w:type="dxa"/>
              <w:left w:w="0" w:type="dxa"/>
              <w:bottom w:w="0" w:type="dxa"/>
              <w:right w:w="0" w:type="dxa"/>
            </w:tcMar>
          </w:tcPr>
          <w:p w14:paraId="1B46B3A2" w14:textId="77777777" w:rsidR="002E34FA" w:rsidRPr="002968EE" w:rsidDel="003E0283" w:rsidRDefault="006727F5">
            <w:pPr>
              <w:widowControl w:val="0"/>
              <w:spacing w:line="240" w:lineRule="auto"/>
              <w:jc w:val="center"/>
              <w:rPr>
                <w:del w:id="590" w:author="Abby Lewis" w:date="2021-07-02T11:05:00Z"/>
                <w:rFonts w:ascii="Times New Roman" w:eastAsia="Times New Roman" w:hAnsi="Times New Roman" w:cs="Times New Roman"/>
                <w:sz w:val="24"/>
                <w:szCs w:val="24"/>
                <w:highlight w:val="white"/>
              </w:rPr>
            </w:pPr>
            <w:del w:id="591" w:author="Abby Lewis" w:date="2021-07-02T11:05:00Z">
              <w:r w:rsidRPr="002968EE" w:rsidDel="003E0283">
                <w:rPr>
                  <w:rFonts w:ascii="Times New Roman" w:eastAsia="Times New Roman" w:hAnsi="Times New Roman" w:cs="Times New Roman"/>
                  <w:sz w:val="24"/>
                  <w:szCs w:val="24"/>
                  <w:highlight w:val="white"/>
                </w:rPr>
                <w:delText>355.406</w:delText>
              </w:r>
            </w:del>
          </w:p>
        </w:tc>
        <w:tc>
          <w:tcPr>
            <w:tcW w:w="1110" w:type="dxa"/>
            <w:tcBorders>
              <w:top w:val="nil"/>
              <w:left w:val="nil"/>
              <w:bottom w:val="nil"/>
              <w:right w:val="nil"/>
            </w:tcBorders>
            <w:tcMar>
              <w:top w:w="0" w:type="dxa"/>
              <w:left w:w="0" w:type="dxa"/>
              <w:bottom w:w="0" w:type="dxa"/>
              <w:right w:w="0" w:type="dxa"/>
            </w:tcMar>
          </w:tcPr>
          <w:p w14:paraId="02661603" w14:textId="77777777" w:rsidR="002E34FA" w:rsidRPr="002968EE" w:rsidDel="003E0283" w:rsidRDefault="006727F5">
            <w:pPr>
              <w:widowControl w:val="0"/>
              <w:spacing w:line="240" w:lineRule="auto"/>
              <w:jc w:val="center"/>
              <w:rPr>
                <w:del w:id="592" w:author="Abby Lewis" w:date="2021-07-02T11:05:00Z"/>
                <w:rFonts w:ascii="Times New Roman" w:eastAsia="Times New Roman" w:hAnsi="Times New Roman" w:cs="Times New Roman"/>
                <w:sz w:val="24"/>
                <w:szCs w:val="24"/>
                <w:highlight w:val="white"/>
              </w:rPr>
            </w:pPr>
            <w:del w:id="593" w:author="Abby Lewis" w:date="2021-07-02T11:05:00Z">
              <w:r w:rsidRPr="002968EE" w:rsidDel="003E0283">
                <w:rPr>
                  <w:rFonts w:ascii="Times New Roman" w:eastAsia="Times New Roman" w:hAnsi="Times New Roman" w:cs="Times New Roman"/>
                  <w:sz w:val="24"/>
                  <w:szCs w:val="24"/>
                  <w:highlight w:val="white"/>
                </w:rPr>
                <w:delText>-1.082</w:delText>
              </w:r>
            </w:del>
          </w:p>
        </w:tc>
        <w:tc>
          <w:tcPr>
            <w:tcW w:w="1065" w:type="dxa"/>
            <w:tcBorders>
              <w:top w:val="nil"/>
              <w:left w:val="nil"/>
              <w:bottom w:val="nil"/>
              <w:right w:val="nil"/>
            </w:tcBorders>
            <w:tcMar>
              <w:top w:w="0" w:type="dxa"/>
              <w:left w:w="0" w:type="dxa"/>
              <w:bottom w:w="0" w:type="dxa"/>
              <w:right w:w="0" w:type="dxa"/>
            </w:tcMar>
          </w:tcPr>
          <w:p w14:paraId="2167217F" w14:textId="77777777" w:rsidR="002E34FA" w:rsidRPr="002968EE" w:rsidDel="003E0283" w:rsidRDefault="006727F5">
            <w:pPr>
              <w:widowControl w:val="0"/>
              <w:spacing w:line="240" w:lineRule="auto"/>
              <w:jc w:val="center"/>
              <w:rPr>
                <w:del w:id="594" w:author="Abby Lewis" w:date="2021-07-02T11:05:00Z"/>
                <w:rFonts w:ascii="Times New Roman" w:eastAsia="Times New Roman" w:hAnsi="Times New Roman" w:cs="Times New Roman"/>
                <w:sz w:val="24"/>
                <w:szCs w:val="24"/>
                <w:highlight w:val="white"/>
              </w:rPr>
            </w:pPr>
            <w:del w:id="595" w:author="Abby Lewis" w:date="2021-07-02T11:05:00Z">
              <w:r w:rsidRPr="002968EE" w:rsidDel="003E0283">
                <w:rPr>
                  <w:rFonts w:ascii="Times New Roman" w:eastAsia="Times New Roman" w:hAnsi="Times New Roman" w:cs="Times New Roman"/>
                  <w:sz w:val="24"/>
                  <w:szCs w:val="24"/>
                  <w:highlight w:val="white"/>
                </w:rPr>
                <w:delText>0.28</w:delText>
              </w:r>
            </w:del>
          </w:p>
        </w:tc>
      </w:tr>
      <w:tr w:rsidR="002E34FA" w:rsidRPr="002968EE" w:rsidDel="003E0283" w14:paraId="2894E09F" w14:textId="77777777">
        <w:trPr>
          <w:del w:id="596" w:author="Abby Lewis" w:date="2021-07-02T11:05:00Z"/>
        </w:trPr>
        <w:tc>
          <w:tcPr>
            <w:tcW w:w="2085" w:type="dxa"/>
            <w:tcBorders>
              <w:top w:val="nil"/>
              <w:left w:val="nil"/>
              <w:right w:val="nil"/>
            </w:tcBorders>
            <w:tcMar>
              <w:top w:w="0" w:type="dxa"/>
              <w:left w:w="0" w:type="dxa"/>
              <w:bottom w:w="0" w:type="dxa"/>
              <w:right w:w="0" w:type="dxa"/>
            </w:tcMar>
          </w:tcPr>
          <w:p w14:paraId="29B77135" w14:textId="77777777" w:rsidR="002E34FA" w:rsidRPr="002968EE" w:rsidDel="003E0283" w:rsidRDefault="006727F5">
            <w:pPr>
              <w:widowControl w:val="0"/>
              <w:spacing w:line="240" w:lineRule="auto"/>
              <w:ind w:left="720"/>
              <w:rPr>
                <w:del w:id="597" w:author="Abby Lewis" w:date="2021-07-02T11:05:00Z"/>
                <w:rFonts w:ascii="Times New Roman" w:eastAsia="Times New Roman" w:hAnsi="Times New Roman" w:cs="Times New Roman"/>
                <w:sz w:val="24"/>
                <w:szCs w:val="24"/>
                <w:highlight w:val="white"/>
              </w:rPr>
            </w:pPr>
            <w:del w:id="598" w:author="Abby Lewis" w:date="2021-07-02T11:05:00Z">
              <w:r w:rsidRPr="002968EE" w:rsidDel="003E0283">
                <w:rPr>
                  <w:rFonts w:ascii="Times New Roman" w:eastAsia="Times New Roman" w:hAnsi="Times New Roman" w:cs="Times New Roman"/>
                  <w:sz w:val="24"/>
                  <w:szCs w:val="24"/>
                  <w:highlight w:val="white"/>
                </w:rPr>
                <w:delText>Year</w:delText>
              </w:r>
            </w:del>
          </w:p>
        </w:tc>
        <w:tc>
          <w:tcPr>
            <w:tcW w:w="1590" w:type="dxa"/>
            <w:tcBorders>
              <w:top w:val="nil"/>
              <w:left w:val="nil"/>
              <w:right w:val="nil"/>
            </w:tcBorders>
            <w:tcMar>
              <w:top w:w="0" w:type="dxa"/>
              <w:left w:w="0" w:type="dxa"/>
              <w:bottom w:w="0" w:type="dxa"/>
              <w:right w:w="0" w:type="dxa"/>
            </w:tcMar>
          </w:tcPr>
          <w:p w14:paraId="7D7EDA6A" w14:textId="77777777" w:rsidR="002E34FA" w:rsidRPr="002968EE" w:rsidDel="003E0283" w:rsidRDefault="006727F5">
            <w:pPr>
              <w:widowControl w:val="0"/>
              <w:spacing w:line="240" w:lineRule="auto"/>
              <w:jc w:val="center"/>
              <w:rPr>
                <w:del w:id="599" w:author="Abby Lewis" w:date="2021-07-02T11:05:00Z"/>
                <w:rFonts w:ascii="Times New Roman" w:eastAsia="Times New Roman" w:hAnsi="Times New Roman" w:cs="Times New Roman"/>
                <w:sz w:val="24"/>
                <w:szCs w:val="24"/>
                <w:highlight w:val="white"/>
              </w:rPr>
            </w:pPr>
            <w:del w:id="600" w:author="Abby Lewis" w:date="2021-07-02T11:05:00Z">
              <w:r w:rsidRPr="002968EE" w:rsidDel="003E0283">
                <w:rPr>
                  <w:rFonts w:ascii="Times New Roman" w:eastAsia="Times New Roman" w:hAnsi="Times New Roman" w:cs="Times New Roman"/>
                  <w:sz w:val="24"/>
                  <w:szCs w:val="24"/>
                  <w:highlight w:val="white"/>
                </w:rPr>
                <w:delText>0.189</w:delText>
              </w:r>
            </w:del>
          </w:p>
        </w:tc>
        <w:tc>
          <w:tcPr>
            <w:tcW w:w="1695" w:type="dxa"/>
            <w:tcBorders>
              <w:top w:val="nil"/>
              <w:left w:val="nil"/>
              <w:right w:val="nil"/>
            </w:tcBorders>
            <w:tcMar>
              <w:top w:w="0" w:type="dxa"/>
              <w:left w:w="0" w:type="dxa"/>
              <w:bottom w:w="0" w:type="dxa"/>
              <w:right w:w="0" w:type="dxa"/>
            </w:tcMar>
          </w:tcPr>
          <w:p w14:paraId="068DFE63" w14:textId="77777777" w:rsidR="002E34FA" w:rsidRPr="002968EE" w:rsidDel="003E0283" w:rsidRDefault="006727F5">
            <w:pPr>
              <w:widowControl w:val="0"/>
              <w:spacing w:line="240" w:lineRule="auto"/>
              <w:jc w:val="center"/>
              <w:rPr>
                <w:del w:id="601" w:author="Abby Lewis" w:date="2021-07-02T11:05:00Z"/>
                <w:rFonts w:ascii="Times New Roman" w:eastAsia="Times New Roman" w:hAnsi="Times New Roman" w:cs="Times New Roman"/>
                <w:sz w:val="24"/>
                <w:szCs w:val="24"/>
                <w:highlight w:val="white"/>
              </w:rPr>
            </w:pPr>
            <w:del w:id="602" w:author="Abby Lewis" w:date="2021-07-02T11:05:00Z">
              <w:r w:rsidRPr="002968EE" w:rsidDel="003E0283">
                <w:rPr>
                  <w:rFonts w:ascii="Times New Roman" w:eastAsia="Times New Roman" w:hAnsi="Times New Roman" w:cs="Times New Roman"/>
                  <w:sz w:val="24"/>
                  <w:szCs w:val="24"/>
                  <w:highlight w:val="white"/>
                </w:rPr>
                <w:delText>0.176</w:delText>
              </w:r>
            </w:del>
          </w:p>
        </w:tc>
        <w:tc>
          <w:tcPr>
            <w:tcW w:w="1110" w:type="dxa"/>
            <w:tcBorders>
              <w:top w:val="nil"/>
              <w:left w:val="nil"/>
              <w:right w:val="nil"/>
            </w:tcBorders>
            <w:tcMar>
              <w:top w:w="0" w:type="dxa"/>
              <w:left w:w="0" w:type="dxa"/>
              <w:bottom w:w="0" w:type="dxa"/>
              <w:right w:w="0" w:type="dxa"/>
            </w:tcMar>
          </w:tcPr>
          <w:p w14:paraId="1064C268" w14:textId="77777777" w:rsidR="002E34FA" w:rsidRPr="002968EE" w:rsidDel="003E0283" w:rsidRDefault="006727F5">
            <w:pPr>
              <w:widowControl w:val="0"/>
              <w:spacing w:line="240" w:lineRule="auto"/>
              <w:jc w:val="center"/>
              <w:rPr>
                <w:del w:id="603" w:author="Abby Lewis" w:date="2021-07-02T11:05:00Z"/>
                <w:rFonts w:ascii="Times New Roman" w:eastAsia="Times New Roman" w:hAnsi="Times New Roman" w:cs="Times New Roman"/>
                <w:sz w:val="24"/>
                <w:szCs w:val="24"/>
                <w:highlight w:val="white"/>
              </w:rPr>
            </w:pPr>
            <w:del w:id="604" w:author="Abby Lewis" w:date="2021-07-02T11:05:00Z">
              <w:r w:rsidRPr="002968EE" w:rsidDel="003E0283">
                <w:rPr>
                  <w:rFonts w:ascii="Times New Roman" w:eastAsia="Times New Roman" w:hAnsi="Times New Roman" w:cs="Times New Roman"/>
                  <w:sz w:val="24"/>
                  <w:szCs w:val="24"/>
                  <w:highlight w:val="white"/>
                </w:rPr>
                <w:delText>1.071</w:delText>
              </w:r>
            </w:del>
          </w:p>
        </w:tc>
        <w:tc>
          <w:tcPr>
            <w:tcW w:w="1065" w:type="dxa"/>
            <w:tcBorders>
              <w:top w:val="nil"/>
              <w:left w:val="nil"/>
              <w:right w:val="nil"/>
            </w:tcBorders>
            <w:tcMar>
              <w:top w:w="0" w:type="dxa"/>
              <w:left w:w="0" w:type="dxa"/>
              <w:bottom w:w="0" w:type="dxa"/>
              <w:right w:w="0" w:type="dxa"/>
            </w:tcMar>
          </w:tcPr>
          <w:p w14:paraId="0482CA3B" w14:textId="77777777" w:rsidR="002E34FA" w:rsidRPr="002968EE" w:rsidDel="003E0283" w:rsidRDefault="006727F5">
            <w:pPr>
              <w:widowControl w:val="0"/>
              <w:spacing w:line="240" w:lineRule="auto"/>
              <w:jc w:val="center"/>
              <w:rPr>
                <w:del w:id="605" w:author="Abby Lewis" w:date="2021-07-02T11:05:00Z"/>
                <w:rFonts w:ascii="Times New Roman" w:eastAsia="Times New Roman" w:hAnsi="Times New Roman" w:cs="Times New Roman"/>
                <w:sz w:val="24"/>
                <w:szCs w:val="24"/>
                <w:highlight w:val="white"/>
              </w:rPr>
            </w:pPr>
            <w:del w:id="606" w:author="Abby Lewis" w:date="2021-07-02T11:05:00Z">
              <w:r w:rsidRPr="002968EE" w:rsidDel="003E0283">
                <w:rPr>
                  <w:rFonts w:ascii="Times New Roman" w:eastAsia="Times New Roman" w:hAnsi="Times New Roman" w:cs="Times New Roman"/>
                  <w:sz w:val="24"/>
                  <w:szCs w:val="24"/>
                  <w:highlight w:val="white"/>
                </w:rPr>
                <w:delText>0.28</w:delText>
              </w:r>
            </w:del>
          </w:p>
        </w:tc>
      </w:tr>
    </w:tbl>
    <w:p w14:paraId="727A0D86"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4F65BEB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2: Indicator variable analysis results comparing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1"/>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2E34FA" w:rsidRPr="002968EE" w14:paraId="5C7C6705" w14:textId="77777777">
        <w:tc>
          <w:tcPr>
            <w:tcW w:w="2520" w:type="dxa"/>
            <w:tcBorders>
              <w:left w:val="nil"/>
              <w:bottom w:val="single" w:sz="24" w:space="0" w:color="000000"/>
              <w:right w:val="nil"/>
            </w:tcBorders>
            <w:shd w:val="clear" w:color="auto" w:fill="auto"/>
            <w:tcMar>
              <w:top w:w="0" w:type="dxa"/>
              <w:left w:w="0" w:type="dxa"/>
              <w:bottom w:w="0" w:type="dxa"/>
              <w:right w:w="0" w:type="dxa"/>
            </w:tcMar>
          </w:tcPr>
          <w:p w14:paraId="0D5382FA" w14:textId="77777777" w:rsidR="002E34FA" w:rsidRPr="002968EE" w:rsidRDefault="002E34FA">
            <w:pPr>
              <w:widowControl w:val="0"/>
              <w:spacing w:line="240" w:lineRule="auto"/>
              <w:rPr>
                <w:rFonts w:ascii="Times New Roman" w:eastAsia="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57D45F46"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0957F1F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0DE9B1E0"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5959937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461C4952" w14:textId="77777777">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2B891CA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Chlorophyll (reference; n = 68 data points from 8 papers)</w:t>
            </w:r>
          </w:p>
        </w:tc>
      </w:tr>
      <w:tr w:rsidR="002E34FA" w:rsidRPr="002968EE" w14:paraId="44358E95" w14:textId="77777777">
        <w:trPr>
          <w:trHeight w:val="240"/>
        </w:trPr>
        <w:tc>
          <w:tcPr>
            <w:tcW w:w="2520" w:type="dxa"/>
            <w:tcBorders>
              <w:top w:val="nil"/>
              <w:left w:val="nil"/>
              <w:bottom w:val="nil"/>
              <w:right w:val="nil"/>
            </w:tcBorders>
            <w:tcMar>
              <w:top w:w="0" w:type="dxa"/>
              <w:left w:w="0" w:type="dxa"/>
              <w:bottom w:w="0" w:type="dxa"/>
              <w:right w:w="0" w:type="dxa"/>
            </w:tcMar>
          </w:tcPr>
          <w:p w14:paraId="463599CB"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159D3C5"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3E1DE9E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1CA4469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5352E13"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58C9B0CD" w14:textId="77777777">
        <w:tc>
          <w:tcPr>
            <w:tcW w:w="2520" w:type="dxa"/>
            <w:tcBorders>
              <w:top w:val="nil"/>
              <w:left w:val="nil"/>
              <w:bottom w:val="nil"/>
              <w:right w:val="nil"/>
            </w:tcBorders>
            <w:tcMar>
              <w:top w:w="0" w:type="dxa"/>
              <w:left w:w="0" w:type="dxa"/>
              <w:bottom w:w="0" w:type="dxa"/>
              <w:right w:w="0" w:type="dxa"/>
            </w:tcMar>
          </w:tcPr>
          <w:p w14:paraId="55ABB162"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36C0F2D7"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2330EDB6"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271C1D29"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7C9770A7"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5F57038F" w14:textId="77777777">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C90854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Phytoplankton (n = 33 data points from 8 papers)</w:t>
            </w:r>
          </w:p>
        </w:tc>
      </w:tr>
      <w:tr w:rsidR="002E34FA" w:rsidRPr="002968EE" w14:paraId="6C7492E4" w14:textId="77777777">
        <w:trPr>
          <w:trHeight w:val="285"/>
        </w:trPr>
        <w:tc>
          <w:tcPr>
            <w:tcW w:w="2520" w:type="dxa"/>
            <w:tcBorders>
              <w:top w:val="nil"/>
              <w:left w:val="nil"/>
              <w:bottom w:val="nil"/>
              <w:right w:val="nil"/>
            </w:tcBorders>
            <w:tcMar>
              <w:top w:w="0" w:type="dxa"/>
              <w:left w:w="0" w:type="dxa"/>
              <w:bottom w:w="0" w:type="dxa"/>
              <w:right w:w="0" w:type="dxa"/>
            </w:tcMar>
          </w:tcPr>
          <w:p w14:paraId="2830795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66AACF45" w14:textId="77777777" w:rsidR="002E34FA" w:rsidRPr="002968EE" w:rsidRDefault="006727F5">
            <w:pPr>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41DE88C5"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1131CD54"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3E9EC83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350CAE3B" w14:textId="77777777">
        <w:tc>
          <w:tcPr>
            <w:tcW w:w="2520" w:type="dxa"/>
            <w:tcBorders>
              <w:top w:val="nil"/>
              <w:left w:val="nil"/>
              <w:bottom w:val="nil"/>
              <w:right w:val="nil"/>
            </w:tcBorders>
            <w:tcMar>
              <w:top w:w="0" w:type="dxa"/>
              <w:left w:w="0" w:type="dxa"/>
              <w:bottom w:w="0" w:type="dxa"/>
              <w:right w:w="0" w:type="dxa"/>
            </w:tcMar>
          </w:tcPr>
          <w:p w14:paraId="4F3420A6"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DD568D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1F2375C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2E69B77F"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28B14E11"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r>
      <w:tr w:rsidR="002E34FA" w:rsidRPr="002968EE" w14:paraId="7C030421" w14:textId="77777777">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4CEEC"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Pollen (n = 110 data points from 3 papers)</w:t>
            </w:r>
          </w:p>
        </w:tc>
      </w:tr>
      <w:tr w:rsidR="002E34FA" w:rsidRPr="002968EE" w14:paraId="604F3823" w14:textId="77777777">
        <w:tc>
          <w:tcPr>
            <w:tcW w:w="2520" w:type="dxa"/>
            <w:tcBorders>
              <w:top w:val="nil"/>
              <w:left w:val="nil"/>
              <w:bottom w:val="nil"/>
              <w:right w:val="nil"/>
            </w:tcBorders>
            <w:tcMar>
              <w:top w:w="0" w:type="dxa"/>
              <w:left w:w="0" w:type="dxa"/>
              <w:bottom w:w="0" w:type="dxa"/>
              <w:right w:w="0" w:type="dxa"/>
            </w:tcMar>
          </w:tcPr>
          <w:p w14:paraId="1AC2625F"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2E449E1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1970DDE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19FE883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54BC8BE2"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38B43867" w14:textId="77777777">
        <w:trPr>
          <w:trHeight w:val="180"/>
        </w:trPr>
        <w:tc>
          <w:tcPr>
            <w:tcW w:w="2520" w:type="dxa"/>
            <w:tcBorders>
              <w:top w:val="nil"/>
              <w:left w:val="nil"/>
              <w:bottom w:val="nil"/>
              <w:right w:val="nil"/>
            </w:tcBorders>
            <w:tcMar>
              <w:top w:w="0" w:type="dxa"/>
              <w:left w:w="0" w:type="dxa"/>
              <w:bottom w:w="0" w:type="dxa"/>
              <w:right w:w="0" w:type="dxa"/>
            </w:tcMar>
          </w:tcPr>
          <w:p w14:paraId="5A298B2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06CC3B5A"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40D998D"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78C8965A"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23CFC9F"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015BDA8B" w14:textId="77777777">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4E49CA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Evapotranspiration (n = 113 data points from 10 papers)</w:t>
            </w:r>
          </w:p>
        </w:tc>
      </w:tr>
      <w:tr w:rsidR="002E34FA" w:rsidRPr="002968EE" w14:paraId="0FBAC372" w14:textId="77777777">
        <w:tc>
          <w:tcPr>
            <w:tcW w:w="2520" w:type="dxa"/>
            <w:tcBorders>
              <w:top w:val="nil"/>
              <w:left w:val="nil"/>
              <w:bottom w:val="nil"/>
              <w:right w:val="nil"/>
            </w:tcBorders>
            <w:tcMar>
              <w:top w:w="0" w:type="dxa"/>
              <w:left w:w="0" w:type="dxa"/>
              <w:bottom w:w="0" w:type="dxa"/>
              <w:right w:w="0" w:type="dxa"/>
            </w:tcMar>
          </w:tcPr>
          <w:p w14:paraId="3BDBA870"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D9B564"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F10A76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F3E23B"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533ABEE9"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4A62FFD6" w14:textId="77777777">
        <w:tc>
          <w:tcPr>
            <w:tcW w:w="2520" w:type="dxa"/>
            <w:tcBorders>
              <w:top w:val="nil"/>
              <w:left w:val="nil"/>
              <w:right w:val="nil"/>
            </w:tcBorders>
            <w:tcMar>
              <w:top w:w="0" w:type="dxa"/>
              <w:left w:w="0" w:type="dxa"/>
              <w:bottom w:w="0" w:type="dxa"/>
              <w:right w:w="0" w:type="dxa"/>
            </w:tcMar>
          </w:tcPr>
          <w:p w14:paraId="0AE894E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17A4328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11329CF7"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5DBC6D3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20B7E899"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bl>
    <w:p w14:paraId="52FD8ECE"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645C5B6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LEGENDS</w:t>
      </w:r>
    </w:p>
    <w:p w14:paraId="462BBE8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1: Systematic literature analysis methods. a: Flow chart of literature review process. b and c: Venn diagrams illustrating the number of studies that met each of our three criteria after two rounds of review (abstract and paper reviews) for our original Web of Science search (b) and a search of citing and cited papers (c). </w:t>
      </w:r>
    </w:p>
    <w:p w14:paraId="17395D1F"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EB62F7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7E4729A9"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B164543"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3: Description of ecological forecasting papers identified in this study. a: Map of all forecasts: regional and national studies are shown in large transparent points near the center of the forecast region, while point and multipoint forecasts are shown in small opaque points. b: Bar chart illustrating the spatial extent of the forecast for each paper—point, multipoint (several distinct points), regional (a broad region that does not follow national bounds), national, or global (for details about how spatial extent was determined, see </w:t>
      </w:r>
      <w:r w:rsidRPr="002968EE">
        <w:rPr>
          <w:rFonts w:ascii="Times New Roman" w:eastAsia="Times New Roman" w:hAnsi="Times New Roman" w:cs="Times New Roman"/>
          <w:sz w:val="24"/>
          <w:szCs w:val="24"/>
        </w:rPr>
        <w:t xml:space="preserve">Lewis et al. </w:t>
      </w:r>
      <w:del w:id="607" w:author="Abby Lewis" w:date="2021-06-06T19:09:00Z">
        <w:r w:rsidRPr="002968EE">
          <w:rPr>
            <w:rFonts w:ascii="Times New Roman" w:eastAsia="Times New Roman" w:hAnsi="Times New Roman" w:cs="Times New Roman"/>
            <w:sz w:val="24"/>
            <w:szCs w:val="24"/>
          </w:rPr>
          <w:delText xml:space="preserve">Environmental </w:delText>
        </w:r>
      </w:del>
      <w:ins w:id="608" w:author="Abby Lewis" w:date="2021-06-06T19:09:00Z">
        <w:r w:rsidRPr="002968EE">
          <w:rPr>
            <w:rFonts w:ascii="Times New Roman" w:eastAsia="Times New Roman" w:hAnsi="Times New Roman" w:cs="Times New Roman"/>
            <w:sz w:val="24"/>
            <w:szCs w:val="24"/>
          </w:rPr>
          <w:t>2021</w:t>
        </w:r>
      </w:ins>
      <w:del w:id="609" w:author="Abby Lewis" w:date="2021-06-06T19:09:00Z">
        <w:r w:rsidRPr="002968EE">
          <w:rPr>
            <w:rFonts w:ascii="Times New Roman" w:eastAsia="Times New Roman" w:hAnsi="Times New Roman" w:cs="Times New Roman"/>
            <w:sz w:val="24"/>
            <w:szCs w:val="24"/>
          </w:rPr>
          <w:delText>Data Initiative repository forthcoming data publication</w:delText>
        </w:r>
      </w:del>
      <w:r w:rsidRPr="002968EE">
        <w:rPr>
          <w:rFonts w:ascii="Times New Roman" w:eastAsia="Times New Roman" w:hAnsi="Times New Roman" w:cs="Times New Roman"/>
          <w:sz w:val="24"/>
          <w:szCs w:val="24"/>
          <w:highlight w:val="white"/>
        </w:rPr>
        <w:t xml:space="preserve">). c: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06BE165"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75B2D986" w14:textId="57C3E8F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4: Relationship between time step and </w:t>
      </w:r>
      <w:ins w:id="610" w:author="Abby Lewis" w:date="2021-07-10T09:53:00Z">
        <w:r w:rsidR="00724E4C">
          <w:rPr>
            <w:rFonts w:ascii="Times New Roman" w:eastAsia="Times New Roman" w:hAnsi="Times New Roman" w:cs="Times New Roman"/>
            <w:sz w:val="24"/>
            <w:szCs w:val="24"/>
            <w:highlight w:val="white"/>
          </w:rPr>
          <w:t>forecast</w:t>
        </w:r>
      </w:ins>
      <w:del w:id="611" w:author="Abby Lewis" w:date="2021-07-10T09:53:00Z">
        <w:r w:rsidRPr="002968EE" w:rsidDel="00724E4C">
          <w:rPr>
            <w:rFonts w:ascii="Times New Roman" w:eastAsia="Times New Roman" w:hAnsi="Times New Roman" w:cs="Times New Roman"/>
            <w:sz w:val="24"/>
            <w:szCs w:val="24"/>
            <w:highlight w:val="white"/>
          </w:rPr>
          <w:delText>time</w:delText>
        </w:r>
      </w:del>
      <w:r w:rsidRPr="002968EE">
        <w:rPr>
          <w:rFonts w:ascii="Times New Roman" w:eastAsia="Times New Roman" w:hAnsi="Times New Roman" w:cs="Times New Roman"/>
          <w:sz w:val="24"/>
          <w:szCs w:val="24"/>
          <w:highlight w:val="white"/>
        </w:rPr>
        <w:t xml:space="preserve"> horizon of forecasting papers. Colors and numbers within each square indicate the number of papers corresponding to that combination of time step and </w:t>
      </w:r>
      <w:ins w:id="612" w:author="Abby Lewis" w:date="2021-07-10T09:53:00Z">
        <w:r w:rsidR="00724E4C">
          <w:rPr>
            <w:rFonts w:ascii="Times New Roman" w:eastAsia="Times New Roman" w:hAnsi="Times New Roman" w:cs="Times New Roman"/>
            <w:sz w:val="24"/>
            <w:szCs w:val="24"/>
            <w:highlight w:val="white"/>
          </w:rPr>
          <w:t>forecast</w:t>
        </w:r>
      </w:ins>
      <w:del w:id="613" w:author="Abby Lewis" w:date="2021-07-10T09:53:00Z">
        <w:r w:rsidRPr="002968EE" w:rsidDel="00724E4C">
          <w:rPr>
            <w:rFonts w:ascii="Times New Roman" w:eastAsia="Times New Roman" w:hAnsi="Times New Roman" w:cs="Times New Roman"/>
            <w:sz w:val="24"/>
            <w:szCs w:val="24"/>
            <w:highlight w:val="white"/>
          </w:rPr>
          <w:delText>time</w:delText>
        </w:r>
      </w:del>
      <w:r w:rsidRPr="002968EE">
        <w:rPr>
          <w:rFonts w:ascii="Times New Roman" w:eastAsia="Times New Roman" w:hAnsi="Times New Roman" w:cs="Times New Roman"/>
          <w:sz w:val="24"/>
          <w:szCs w:val="24"/>
          <w:highlight w:val="white"/>
        </w:rPr>
        <w:t xml:space="preserve"> horizon</w:t>
      </w:r>
      <w:ins w:id="614" w:author="Cayelan C. Carey" w:date="2021-07-06T16:44:00Z">
        <w:r w:rsidR="00272A6C">
          <w:rPr>
            <w:rFonts w:ascii="Times New Roman" w:eastAsia="Times New Roman" w:hAnsi="Times New Roman" w:cs="Times New Roman"/>
            <w:sz w:val="24"/>
            <w:szCs w:val="24"/>
            <w:highlight w:val="white"/>
          </w:rPr>
          <w:t xml:space="preserve"> (darker colors indicate more common combinations)</w:t>
        </w:r>
      </w:ins>
      <w:r w:rsidRPr="002968EE">
        <w:rPr>
          <w:rFonts w:ascii="Times New Roman" w:eastAsia="Times New Roman" w:hAnsi="Times New Roman" w:cs="Times New Roman"/>
          <w:sz w:val="24"/>
          <w:szCs w:val="24"/>
          <w:highlight w:val="white"/>
        </w:rPr>
        <w:t xml:space="preserve">. White areas </w:t>
      </w:r>
      <w:r w:rsidRPr="002968EE">
        <w:rPr>
          <w:rFonts w:ascii="Times New Roman" w:eastAsia="Times New Roman" w:hAnsi="Times New Roman" w:cs="Times New Roman"/>
          <w:sz w:val="24"/>
          <w:szCs w:val="24"/>
          <w:highlight w:val="white"/>
        </w:rPr>
        <w:lastRenderedPageBreak/>
        <w:t xml:space="preserve">indicate combinations of time step and horizon that were not represented in the dataset. Papers that did not have a defined horizon (e.g., predicting end of summer harvest) or that did not specify time step/horizon were omitted </w:t>
      </w:r>
      <w:r w:rsidRPr="002968EE">
        <w:rPr>
          <w:rFonts w:ascii="Times New Roman" w:eastAsia="Times New Roman" w:hAnsi="Times New Roman" w:cs="Times New Roman"/>
          <w:sz w:val="24"/>
          <w:szCs w:val="24"/>
        </w:rPr>
        <w:t>(n = 10)</w:t>
      </w:r>
      <w:r w:rsidRPr="002968EE">
        <w:rPr>
          <w:rFonts w:ascii="Times New Roman" w:eastAsia="Times New Roman" w:hAnsi="Times New Roman" w:cs="Times New Roman"/>
          <w:sz w:val="24"/>
          <w:szCs w:val="24"/>
          <w:highlight w:val="white"/>
        </w:rPr>
        <w:t>.</w:t>
      </w:r>
    </w:p>
    <w:p w14:paraId="694FD101"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3611FFC9"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6B8E957D"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5809C39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09A12FFB"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7BA658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7: Relationship between forecast performance and forecast horizon (</w:t>
      </w:r>
      <w:proofErr w:type="spellStart"/>
      <w:r w:rsidRPr="002968EE">
        <w:rPr>
          <w:rFonts w:ascii="Times New Roman" w:eastAsia="Times New Roman" w:hAnsi="Times New Roman" w:cs="Times New Roman"/>
          <w:sz w:val="24"/>
          <w:szCs w:val="24"/>
          <w:highlight w:val="white"/>
        </w:rPr>
        <w:t>Horiz</w:t>
      </w:r>
      <w:proofErr w:type="spellEnd"/>
      <w:r w:rsidRPr="002968EE">
        <w:rPr>
          <w:rFonts w:ascii="Times New Roman" w:eastAsia="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14D5F8D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hAnsi="Times New Roman" w:cs="Times New Roman"/>
          <w:sz w:val="24"/>
          <w:szCs w:val="24"/>
        </w:rPr>
        <w:br w:type="page"/>
      </w:r>
    </w:p>
    <w:p w14:paraId="6FB7E8D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1</w:t>
      </w:r>
    </w:p>
    <w:p w14:paraId="7D6C0AF7" w14:textId="77777777" w:rsidR="002E34FA" w:rsidRPr="002968EE" w:rsidRDefault="007D2631">
      <w:pPr>
        <w:rPr>
          <w:rFonts w:ascii="Times New Roman" w:eastAsia="Times New Roman" w:hAnsi="Times New Roman" w:cs="Times New Roman"/>
          <w:sz w:val="24"/>
          <w:szCs w:val="24"/>
          <w:highlight w:val="white"/>
        </w:rPr>
      </w:pPr>
      <w:ins w:id="615" w:author="Abby Lewis" w:date="2021-07-05T09:53:00Z">
        <w:r>
          <w:rPr>
            <w:rFonts w:ascii="Times New Roman" w:eastAsia="Times New Roman" w:hAnsi="Times New Roman" w:cs="Times New Roman"/>
            <w:noProof/>
            <w:sz w:val="24"/>
            <w:szCs w:val="24"/>
            <w:lang w:val="en-US"/>
          </w:rPr>
          <w:drawing>
            <wp:inline distT="0" distB="0" distL="0" distR="0" wp14:anchorId="2C536DFC" wp14:editId="17AF1DAA">
              <wp:extent cx="5486400" cy="443385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4433853"/>
                      </a:xfrm>
                      <a:prstGeom prst="rect">
                        <a:avLst/>
                      </a:prstGeom>
                    </pic:spPr>
                  </pic:pic>
                </a:graphicData>
              </a:graphic>
            </wp:inline>
          </w:drawing>
        </w:r>
      </w:ins>
      <w:del w:id="616" w:author="Abby Lewis" w:date="2021-06-13T15:22:00Z">
        <w:r w:rsidR="006727F5" w:rsidRPr="002968EE">
          <w:rPr>
            <w:rFonts w:ascii="Times New Roman" w:eastAsia="Times New Roman" w:hAnsi="Times New Roman" w:cs="Times New Roman"/>
            <w:noProof/>
            <w:sz w:val="24"/>
            <w:szCs w:val="24"/>
            <w:lang w:val="en-US"/>
          </w:rPr>
          <w:drawing>
            <wp:inline distT="0" distB="0" distL="0" distR="0" wp14:anchorId="3411B051" wp14:editId="25A5D7B0">
              <wp:extent cx="5486400" cy="41148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86400" cy="4114800"/>
                      </a:xfrm>
                      <a:prstGeom prst="rect">
                        <a:avLst/>
                      </a:prstGeom>
                      <a:ln/>
                    </pic:spPr>
                  </pic:pic>
                </a:graphicData>
              </a:graphic>
            </wp:inline>
          </w:drawing>
        </w:r>
      </w:del>
      <w:r w:rsidR="006727F5" w:rsidRPr="002968EE">
        <w:rPr>
          <w:rFonts w:ascii="Times New Roman" w:hAnsi="Times New Roman" w:cs="Times New Roman"/>
          <w:sz w:val="24"/>
          <w:szCs w:val="24"/>
        </w:rPr>
        <w:br w:type="page"/>
      </w:r>
    </w:p>
    <w:p w14:paraId="34EDB2F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2</w:t>
      </w:r>
    </w:p>
    <w:p w14:paraId="1DF7BD12"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6650409E" wp14:editId="2FCBEAC1">
            <wp:extent cx="2743200" cy="2743200"/>
            <wp:effectExtent l="0" t="0" r="0" b="0"/>
            <wp:docPr id="18"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13"/>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441D215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3</w:t>
      </w:r>
    </w:p>
    <w:p w14:paraId="2C961E71"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3CF9C388" wp14:editId="54CF14F1">
            <wp:extent cx="5486400" cy="5029200"/>
            <wp:effectExtent l="0" t="0" r="0" b="0"/>
            <wp:docPr id="21" name="image9.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hart&#10;&#10;Description automatically generated"/>
                    <pic:cNvPicPr preferRelativeResize="0"/>
                  </pic:nvPicPr>
                  <pic:blipFill>
                    <a:blip r:embed="rId14"/>
                    <a:srcRect/>
                    <a:stretch>
                      <a:fillRect/>
                    </a:stretch>
                  </pic:blipFill>
                  <pic:spPr>
                    <a:xfrm>
                      <a:off x="0" y="0"/>
                      <a:ext cx="5486400" cy="5029200"/>
                    </a:xfrm>
                    <a:prstGeom prst="rect">
                      <a:avLst/>
                    </a:prstGeom>
                    <a:ln/>
                  </pic:spPr>
                </pic:pic>
              </a:graphicData>
            </a:graphic>
          </wp:inline>
        </w:drawing>
      </w:r>
      <w:r w:rsidRPr="002968EE">
        <w:rPr>
          <w:rFonts w:ascii="Times New Roman" w:hAnsi="Times New Roman" w:cs="Times New Roman"/>
          <w:sz w:val="24"/>
          <w:szCs w:val="24"/>
        </w:rPr>
        <w:br w:type="page"/>
      </w:r>
    </w:p>
    <w:p w14:paraId="161AA23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4</w:t>
      </w:r>
    </w:p>
    <w:p w14:paraId="16CE685C" w14:textId="681C270C" w:rsidR="002E34FA" w:rsidRPr="002968EE" w:rsidRDefault="006727F5">
      <w:pPr>
        <w:rPr>
          <w:rFonts w:ascii="Times New Roman" w:eastAsia="Times New Roman" w:hAnsi="Times New Roman" w:cs="Times New Roman"/>
          <w:sz w:val="24"/>
          <w:szCs w:val="24"/>
          <w:highlight w:val="white"/>
        </w:rPr>
      </w:pPr>
      <w:del w:id="617" w:author="Abby Lewis" w:date="2021-07-10T09:52:00Z">
        <w:r w:rsidRPr="002968EE" w:rsidDel="00724E4C">
          <w:rPr>
            <w:rFonts w:ascii="Times New Roman" w:eastAsia="Times New Roman" w:hAnsi="Times New Roman" w:cs="Times New Roman"/>
            <w:noProof/>
            <w:sz w:val="24"/>
            <w:szCs w:val="24"/>
            <w:lang w:val="en-US"/>
          </w:rPr>
          <w:drawing>
            <wp:inline distT="0" distB="0" distL="0" distR="0" wp14:anchorId="276347E8" wp14:editId="1B12DA0B">
              <wp:extent cx="2743200" cy="2743200"/>
              <wp:effectExtent l="0" t="0" r="0" b="0"/>
              <wp:docPr id="20" name="image3.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Chart&#10;&#10;Description automatically generated with low confidence"/>
                      <pic:cNvPicPr preferRelativeResize="0"/>
                    </pic:nvPicPr>
                    <pic:blipFill>
                      <a:blip r:embed="rId15"/>
                      <a:srcRect/>
                      <a:stretch>
                        <a:fillRect/>
                      </a:stretch>
                    </pic:blipFill>
                    <pic:spPr>
                      <a:xfrm>
                        <a:off x="0" y="0"/>
                        <a:ext cx="2743200" cy="2743200"/>
                      </a:xfrm>
                      <a:prstGeom prst="rect">
                        <a:avLst/>
                      </a:prstGeom>
                      <a:ln/>
                    </pic:spPr>
                  </pic:pic>
                </a:graphicData>
              </a:graphic>
            </wp:inline>
          </w:drawing>
        </w:r>
      </w:del>
      <w:ins w:id="618" w:author="Abby Lewis" w:date="2021-07-10T09:52:00Z">
        <w:r w:rsidR="00724E4C">
          <w:rPr>
            <w:rFonts w:ascii="Times New Roman" w:hAnsi="Times New Roman" w:cs="Times New Roman"/>
            <w:noProof/>
            <w:sz w:val="24"/>
            <w:szCs w:val="24"/>
          </w:rPr>
          <w:drawing>
            <wp:inline distT="0" distB="0" distL="0" distR="0" wp14:anchorId="6DEE35FA" wp14:editId="2E1148A1">
              <wp:extent cx="2743200" cy="2743200"/>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ins>
      <w:r w:rsidRPr="002968EE">
        <w:rPr>
          <w:rFonts w:ascii="Times New Roman" w:hAnsi="Times New Roman" w:cs="Times New Roman"/>
          <w:sz w:val="24"/>
          <w:szCs w:val="24"/>
        </w:rPr>
        <w:br w:type="page"/>
      </w:r>
    </w:p>
    <w:p w14:paraId="07864A5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5</w:t>
      </w:r>
    </w:p>
    <w:p w14:paraId="45DFD3C9"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39221622" wp14:editId="6BB7D66A">
            <wp:extent cx="2743200" cy="2743200"/>
            <wp:effectExtent l="0" t="0" r="0" b="0"/>
            <wp:docPr id="23"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17"/>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36CCA57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6</w:t>
      </w:r>
    </w:p>
    <w:p w14:paraId="63F522E4" w14:textId="77777777" w:rsidR="002E34FA" w:rsidRPr="002968EE" w:rsidRDefault="006215B4">
      <w:pPr>
        <w:rPr>
          <w:rFonts w:ascii="Times New Roman" w:eastAsia="Times New Roman" w:hAnsi="Times New Roman" w:cs="Times New Roman"/>
          <w:sz w:val="24"/>
          <w:szCs w:val="24"/>
          <w:highlight w:val="white"/>
        </w:rPr>
      </w:pPr>
      <w:ins w:id="619" w:author="Abby Lewis" w:date="2021-07-05T10:30:00Z">
        <w:r>
          <w:rPr>
            <w:rFonts w:ascii="Times New Roman" w:eastAsia="Times New Roman" w:hAnsi="Times New Roman" w:cs="Times New Roman"/>
            <w:noProof/>
            <w:sz w:val="24"/>
            <w:szCs w:val="24"/>
            <w:lang w:val="en-US"/>
          </w:rPr>
          <w:drawing>
            <wp:inline distT="0" distB="0" distL="0" distR="0" wp14:anchorId="06A985F7" wp14:editId="3085061C">
              <wp:extent cx="5486400" cy="45720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ins>
      <w:del w:id="620" w:author="Abby Lewis" w:date="2021-06-20T18:46:00Z">
        <w:r w:rsidR="006727F5" w:rsidRPr="002968EE">
          <w:rPr>
            <w:rFonts w:ascii="Times New Roman" w:eastAsia="Times New Roman" w:hAnsi="Times New Roman" w:cs="Times New Roman"/>
            <w:noProof/>
            <w:sz w:val="24"/>
            <w:szCs w:val="24"/>
            <w:lang w:val="en-US"/>
          </w:rPr>
          <w:drawing>
            <wp:inline distT="0" distB="0" distL="0" distR="0" wp14:anchorId="7A482E8B" wp14:editId="3E2E8A8D">
              <wp:extent cx="5486400" cy="4572000"/>
              <wp:effectExtent l="0" t="0" r="0" b="0"/>
              <wp:docPr id="25" name="image5.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calendar&#10;&#10;Description automatically generated"/>
                      <pic:cNvPicPr preferRelativeResize="0"/>
                    </pic:nvPicPr>
                    <pic:blipFill>
                      <a:blip r:embed="rId19"/>
                      <a:srcRect/>
                      <a:stretch>
                        <a:fillRect/>
                      </a:stretch>
                    </pic:blipFill>
                    <pic:spPr>
                      <a:xfrm>
                        <a:off x="0" y="0"/>
                        <a:ext cx="5486400" cy="4572000"/>
                      </a:xfrm>
                      <a:prstGeom prst="rect">
                        <a:avLst/>
                      </a:prstGeom>
                      <a:ln/>
                    </pic:spPr>
                  </pic:pic>
                </a:graphicData>
              </a:graphic>
            </wp:inline>
          </w:drawing>
        </w:r>
      </w:del>
      <w:r w:rsidR="006727F5" w:rsidRPr="002968EE">
        <w:rPr>
          <w:rFonts w:ascii="Times New Roman" w:hAnsi="Times New Roman" w:cs="Times New Roman"/>
          <w:sz w:val="24"/>
          <w:szCs w:val="24"/>
        </w:rPr>
        <w:br w:type="page"/>
      </w:r>
    </w:p>
    <w:p w14:paraId="4E48826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7</w:t>
      </w:r>
    </w:p>
    <w:p w14:paraId="4EBFBA1B" w14:textId="29B27874" w:rsidR="002E34FA" w:rsidRPr="002968EE" w:rsidRDefault="006727F5">
      <w:pPr>
        <w:spacing w:line="480" w:lineRule="auto"/>
        <w:rPr>
          <w:rFonts w:ascii="Times New Roman" w:eastAsia="Times New Roman" w:hAnsi="Times New Roman" w:cs="Times New Roman"/>
          <w:sz w:val="24"/>
          <w:szCs w:val="24"/>
          <w:highlight w:val="white"/>
        </w:rPr>
      </w:pPr>
      <w:del w:id="621" w:author="Abby Lewis" w:date="2021-07-10T09:52:00Z">
        <w:r w:rsidRPr="002968EE" w:rsidDel="00724E4C">
          <w:rPr>
            <w:rFonts w:ascii="Times New Roman" w:eastAsia="Times New Roman" w:hAnsi="Times New Roman" w:cs="Times New Roman"/>
            <w:noProof/>
            <w:sz w:val="24"/>
            <w:szCs w:val="24"/>
            <w:lang w:val="en-US"/>
          </w:rPr>
          <w:drawing>
            <wp:inline distT="0" distB="0" distL="0" distR="0" wp14:anchorId="1A860709" wp14:editId="648F4403">
              <wp:extent cx="5486400" cy="2743200"/>
              <wp:effectExtent l="0" t="0" r="0" b="0"/>
              <wp:docPr id="24"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20"/>
                      <a:srcRect/>
                      <a:stretch>
                        <a:fillRect/>
                      </a:stretch>
                    </pic:blipFill>
                    <pic:spPr>
                      <a:xfrm>
                        <a:off x="0" y="0"/>
                        <a:ext cx="5486400" cy="2743200"/>
                      </a:xfrm>
                      <a:prstGeom prst="rect">
                        <a:avLst/>
                      </a:prstGeom>
                      <a:ln/>
                    </pic:spPr>
                  </pic:pic>
                </a:graphicData>
              </a:graphic>
            </wp:inline>
          </w:drawing>
        </w:r>
      </w:del>
      <w:ins w:id="622" w:author="Abby Lewis" w:date="2021-07-10T09:52:00Z">
        <w:r w:rsidR="00724E4C">
          <w:rPr>
            <w:rFonts w:ascii="Times New Roman" w:eastAsia="Times New Roman" w:hAnsi="Times New Roman" w:cs="Times New Roman"/>
            <w:noProof/>
            <w:sz w:val="24"/>
            <w:szCs w:val="24"/>
          </w:rPr>
          <w:drawing>
            <wp:inline distT="0" distB="0" distL="0" distR="0" wp14:anchorId="3EC3C884" wp14:editId="10E1887B">
              <wp:extent cx="5943600" cy="2971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p>
    <w:sectPr w:rsidR="002E34FA" w:rsidRPr="002968EE" w:rsidSect="00511EAE">
      <w:headerReference w:type="default" r:id="rId22"/>
      <w:footnotePr>
        <w:numFmt w:val="lowerLetter"/>
      </w:footnotePr>
      <w:pgSz w:w="12240" w:h="15840"/>
      <w:pgMar w:top="1440" w:right="1440" w:bottom="1440" w:left="1440" w:header="720" w:footer="720" w:gutter="0"/>
      <w:lnNumType w:countBy="1" w:restart="continuous"/>
      <w:pgNumType w:start="1"/>
      <w:cols w:space="720"/>
      <w:docGrid w:linePitch="299"/>
      <w:sectPrChange w:id="623" w:author="Abby Lewis" w:date="2021-07-10T10:05:00Z">
        <w:sectPr w:rsidR="002E34FA" w:rsidRPr="002968EE" w:rsidSect="00511EAE">
          <w:pgMar w:top="1440" w:right="1440" w:bottom="1440" w:left="1440" w:header="720" w:footer="720" w:gutter="0"/>
          <w:lnNumType w:countBy="0" w:restart="newPage"/>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7" w:author="Dexter Howard" w:date="2021-06-28T16:22:00Z" w:initials="">
    <w:p w14:paraId="4DE7E853" w14:textId="77777777" w:rsidR="0022190C" w:rsidRDefault="0022190C">
      <w:pPr>
        <w:widowControl w:val="0"/>
        <w:pBdr>
          <w:top w:val="nil"/>
          <w:left w:val="nil"/>
          <w:bottom w:val="nil"/>
          <w:right w:val="nil"/>
          <w:between w:val="nil"/>
        </w:pBdr>
        <w:spacing w:line="240" w:lineRule="auto"/>
        <w:rPr>
          <w:noProof/>
          <w:color w:val="000000"/>
        </w:rPr>
      </w:pPr>
    </w:p>
    <w:p w14:paraId="54C8A2ED" w14:textId="77777777" w:rsidR="00AC744B" w:rsidRDefault="00AC744B">
      <w:pPr>
        <w:widowControl w:val="0"/>
        <w:pBdr>
          <w:top w:val="nil"/>
          <w:left w:val="nil"/>
          <w:bottom w:val="nil"/>
          <w:right w:val="nil"/>
          <w:between w:val="nil"/>
        </w:pBdr>
        <w:spacing w:line="240" w:lineRule="auto"/>
        <w:rPr>
          <w:color w:val="000000"/>
        </w:rPr>
      </w:pPr>
      <w:r>
        <w:rPr>
          <w:color w:val="000000"/>
        </w:rPr>
        <w:t>Forecastability?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C8A2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C8A2ED" w16cid:durableId="248F3D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94E11" w14:textId="77777777" w:rsidR="00D931FD" w:rsidRDefault="00D931FD">
      <w:pPr>
        <w:spacing w:line="240" w:lineRule="auto"/>
      </w:pPr>
      <w:r>
        <w:separator/>
      </w:r>
    </w:p>
  </w:endnote>
  <w:endnote w:type="continuationSeparator" w:id="0">
    <w:p w14:paraId="7418F023" w14:textId="77777777" w:rsidR="00D931FD" w:rsidRDefault="00D931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88A73" w14:textId="77777777" w:rsidR="00D931FD" w:rsidRDefault="00D931FD">
      <w:pPr>
        <w:spacing w:line="240" w:lineRule="auto"/>
      </w:pPr>
      <w:r>
        <w:separator/>
      </w:r>
    </w:p>
  </w:footnote>
  <w:footnote w:type="continuationSeparator" w:id="0">
    <w:p w14:paraId="728B7B4A" w14:textId="77777777" w:rsidR="00D931FD" w:rsidRDefault="00D931FD">
      <w:pPr>
        <w:spacing w:line="240" w:lineRule="auto"/>
      </w:pPr>
      <w:r>
        <w:continuationSeparator/>
      </w:r>
    </w:p>
  </w:footnote>
  <w:footnote w:id="1">
    <w:p w14:paraId="26F8AE73" w14:textId="7751E691"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Corresponding author. </w:t>
      </w:r>
      <w:r>
        <w:rPr>
          <w:rFonts w:ascii="Times New Roman" w:eastAsia="Times New Roman" w:hAnsi="Times New Roman" w:cs="Times New Roman"/>
          <w:sz w:val="24"/>
          <w:szCs w:val="24"/>
        </w:rPr>
        <w:t xml:space="preserve">Address: </w:t>
      </w:r>
      <w:r>
        <w:rPr>
          <w:rFonts w:ascii="Times New Roman" w:eastAsia="Times New Roman" w:hAnsi="Times New Roman" w:cs="Times New Roman"/>
          <w:sz w:val="24"/>
          <w:szCs w:val="24"/>
          <w:highlight w:val="white"/>
        </w:rPr>
        <w:t xml:space="preserve">Department of Biological Sciences, </w:t>
      </w:r>
      <w:proofErr w:type="spellStart"/>
      <w:r>
        <w:rPr>
          <w:rFonts w:ascii="Times New Roman" w:eastAsia="Times New Roman" w:hAnsi="Times New Roman" w:cs="Times New Roman"/>
          <w:sz w:val="24"/>
          <w:szCs w:val="24"/>
          <w:highlight w:val="white"/>
        </w:rPr>
        <w:t>Derring</w:t>
      </w:r>
      <w:proofErr w:type="spellEnd"/>
      <w:r>
        <w:rPr>
          <w:rFonts w:ascii="Times New Roman" w:eastAsia="Times New Roman" w:hAnsi="Times New Roman" w:cs="Times New Roman"/>
          <w:sz w:val="24"/>
          <w:szCs w:val="24"/>
          <w:highlight w:val="white"/>
        </w:rPr>
        <w:t xml:space="preserve"> Hall Room 2025, 926 West Campus Drive, Mail Code 0406, Blacksburg, VA 24061, USA. Phone: +1-540-231-0788. Fax: +1-540-231-9307. Email: </w:t>
      </w:r>
      <w:hyperlink r:id="rId1">
        <w:r>
          <w:rPr>
            <w:rFonts w:ascii="Times New Roman" w:eastAsia="Times New Roman" w:hAnsi="Times New Roman" w:cs="Times New Roman"/>
            <w:color w:val="000000"/>
            <w:sz w:val="24"/>
            <w:szCs w:val="24"/>
          </w:rPr>
          <w:t>aslewis@vt.edu</w:t>
        </w:r>
      </w:hyperlink>
      <w:r>
        <w:rPr>
          <w:rFonts w:ascii="Times New Roman" w:eastAsia="Times New Roman" w:hAnsi="Times New Roman" w:cs="Times New Roman"/>
          <w:color w:val="000000"/>
          <w:sz w:val="24"/>
          <w:szCs w:val="24"/>
        </w:rPr>
        <w:t>, ORCID ID: 0000-0001-9933-4542</w:t>
      </w:r>
    </w:p>
    <w:p w14:paraId="2D492781" w14:textId="77777777" w:rsidR="00AC744B" w:rsidRDefault="00AC744B">
      <w:pPr>
        <w:pBdr>
          <w:top w:val="nil"/>
          <w:left w:val="nil"/>
          <w:bottom w:val="nil"/>
          <w:right w:val="nil"/>
          <w:between w:val="nil"/>
        </w:pBdr>
        <w:spacing w:line="240" w:lineRule="auto"/>
        <w:rPr>
          <w:color w:val="000000"/>
          <w:sz w:val="20"/>
          <w:szCs w:val="20"/>
        </w:rPr>
      </w:pPr>
    </w:p>
  </w:footnote>
  <w:footnote w:id="2">
    <w:p w14:paraId="6A7D3C67" w14:textId="5BA6B263"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2">
        <w:r>
          <w:rPr>
            <w:rFonts w:ascii="Times New Roman" w:eastAsia="Times New Roman" w:hAnsi="Times New Roman" w:cs="Times New Roman"/>
            <w:color w:val="000000"/>
            <w:sz w:val="24"/>
            <w:szCs w:val="24"/>
          </w:rPr>
          <w:t>wwoelmer@vt.edu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0000-0001-5147-3877</w:t>
      </w:r>
    </w:p>
    <w:p w14:paraId="618332A1" w14:textId="77777777" w:rsidR="00AC744B" w:rsidRDefault="00AC744B">
      <w:pPr>
        <w:pBdr>
          <w:top w:val="nil"/>
          <w:left w:val="nil"/>
          <w:bottom w:val="nil"/>
          <w:right w:val="nil"/>
          <w:between w:val="nil"/>
        </w:pBdr>
        <w:spacing w:line="240" w:lineRule="auto"/>
        <w:rPr>
          <w:color w:val="000000"/>
          <w:sz w:val="20"/>
          <w:szCs w:val="20"/>
        </w:rPr>
      </w:pPr>
    </w:p>
  </w:footnote>
  <w:footnote w:id="3">
    <w:p w14:paraId="013A23F5" w14:textId="67B08C4A"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hyperlink r:id="rId3">
        <w:r>
          <w:rPr>
            <w:rFonts w:ascii="Times New Roman" w:eastAsia="Times New Roman" w:hAnsi="Times New Roman" w:cs="Times New Roman"/>
            <w:color w:val="000000"/>
            <w:sz w:val="24"/>
            <w:szCs w:val="24"/>
          </w:rPr>
          <w:t>Email: hwander@vt.edu</w:t>
        </w:r>
      </w:hyperlink>
      <w:r>
        <w:rPr>
          <w:rFonts w:ascii="Times New Roman" w:eastAsia="Times New Roman" w:hAnsi="Times New Roman" w:cs="Times New Roman"/>
          <w:color w:val="000000"/>
          <w:sz w:val="24"/>
          <w:szCs w:val="24"/>
        </w:rPr>
        <w:t>, ORCID ID: 0000-0002-3762-6045</w:t>
      </w:r>
    </w:p>
    <w:p w14:paraId="2E821CD6" w14:textId="77777777" w:rsidR="00AC744B" w:rsidRDefault="00AC744B">
      <w:pPr>
        <w:pBdr>
          <w:top w:val="nil"/>
          <w:left w:val="nil"/>
          <w:bottom w:val="nil"/>
          <w:right w:val="nil"/>
          <w:between w:val="nil"/>
        </w:pBdr>
        <w:spacing w:line="240" w:lineRule="auto"/>
        <w:rPr>
          <w:color w:val="000000"/>
          <w:sz w:val="20"/>
          <w:szCs w:val="20"/>
        </w:rPr>
      </w:pPr>
    </w:p>
  </w:footnote>
  <w:footnote w:id="4">
    <w:p w14:paraId="50990560" w14:textId="35B1042A"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4">
        <w:r>
          <w:rPr>
            <w:rFonts w:ascii="Times New Roman" w:eastAsia="Times New Roman" w:hAnsi="Times New Roman" w:cs="Times New Roman"/>
            <w:color w:val="000000"/>
            <w:sz w:val="24"/>
            <w:szCs w:val="24"/>
          </w:rPr>
          <w:t>dwh1998@vt.edu</w:t>
        </w:r>
      </w:hyperlink>
      <w:r>
        <w:rPr>
          <w:rFonts w:ascii="Times New Roman" w:eastAsia="Times New Roman" w:hAnsi="Times New Roman" w:cs="Times New Roman"/>
          <w:color w:val="000000"/>
          <w:sz w:val="24"/>
          <w:szCs w:val="24"/>
        </w:rPr>
        <w:t>, ORCID ID: 0000-0002-6118-2149</w:t>
      </w:r>
    </w:p>
    <w:p w14:paraId="19700BBB" w14:textId="77777777" w:rsidR="00AC744B" w:rsidRDefault="00AC744B">
      <w:pPr>
        <w:pBdr>
          <w:top w:val="nil"/>
          <w:left w:val="nil"/>
          <w:bottom w:val="nil"/>
          <w:right w:val="nil"/>
          <w:between w:val="nil"/>
        </w:pBdr>
        <w:spacing w:line="240" w:lineRule="auto"/>
        <w:rPr>
          <w:color w:val="000000"/>
          <w:sz w:val="20"/>
          <w:szCs w:val="20"/>
        </w:rPr>
      </w:pPr>
    </w:p>
  </w:footnote>
  <w:footnote w:id="5">
    <w:p w14:paraId="7A7ECA9D" w14:textId="1AEC3758"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5">
        <w:r>
          <w:rPr>
            <w:rFonts w:ascii="Times New Roman" w:eastAsia="Times New Roman" w:hAnsi="Times New Roman" w:cs="Times New Roman"/>
            <w:color w:val="000000"/>
            <w:sz w:val="24"/>
            <w:szCs w:val="24"/>
          </w:rPr>
          <w:t>wsjohn2@vt.edu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0000-0002-1564-3290</w:t>
      </w:r>
    </w:p>
    <w:p w14:paraId="6D2FE663" w14:textId="77777777" w:rsidR="00AC744B" w:rsidRDefault="00AC744B">
      <w:pPr>
        <w:pBdr>
          <w:top w:val="nil"/>
          <w:left w:val="nil"/>
          <w:bottom w:val="nil"/>
          <w:right w:val="nil"/>
          <w:between w:val="nil"/>
        </w:pBdr>
        <w:spacing w:line="240" w:lineRule="auto"/>
        <w:rPr>
          <w:color w:val="000000"/>
          <w:sz w:val="20"/>
          <w:szCs w:val="20"/>
        </w:rPr>
      </w:pPr>
    </w:p>
  </w:footnote>
  <w:footnote w:id="6">
    <w:p w14:paraId="61A65FD2" w14:textId="5FB92583"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6">
        <w:r>
          <w:rPr>
            <w:rFonts w:ascii="Times New Roman" w:eastAsia="Times New Roman" w:hAnsi="Times New Roman" w:cs="Times New Roman"/>
            <w:color w:val="000000"/>
            <w:sz w:val="24"/>
            <w:szCs w:val="24"/>
          </w:rPr>
          <w:t>ryan333@vt.edu</w:t>
        </w:r>
      </w:hyperlink>
      <w:r>
        <w:rPr>
          <w:rFonts w:ascii="Times New Roman" w:eastAsia="Times New Roman" w:hAnsi="Times New Roman" w:cs="Times New Roman"/>
          <w:color w:val="000000"/>
          <w:sz w:val="24"/>
          <w:szCs w:val="24"/>
        </w:rPr>
        <w:t>, ORCID ID: 0000-0001-6370-3852</w:t>
      </w:r>
    </w:p>
    <w:p w14:paraId="46B6DEDE" w14:textId="77777777" w:rsidR="00AC744B" w:rsidRDefault="00AC744B">
      <w:pPr>
        <w:pBdr>
          <w:top w:val="nil"/>
          <w:left w:val="nil"/>
          <w:bottom w:val="nil"/>
          <w:right w:val="nil"/>
          <w:between w:val="nil"/>
        </w:pBdr>
        <w:spacing w:line="240" w:lineRule="auto"/>
        <w:rPr>
          <w:color w:val="000000"/>
          <w:sz w:val="20"/>
          <w:szCs w:val="20"/>
        </w:rPr>
      </w:pPr>
    </w:p>
  </w:footnote>
  <w:footnote w:id="7">
    <w:p w14:paraId="7090D3D8" w14:textId="3C8781E0"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7">
        <w:r>
          <w:rPr>
            <w:rFonts w:ascii="Times New Roman" w:eastAsia="Times New Roman" w:hAnsi="Times New Roman" w:cs="Times New Roman"/>
            <w:color w:val="000000"/>
            <w:sz w:val="24"/>
            <w:szCs w:val="24"/>
          </w:rPr>
          <w:t>melofton@vt.edu</w:t>
        </w:r>
      </w:hyperlink>
      <w:r>
        <w:rPr>
          <w:rFonts w:ascii="Times New Roman" w:eastAsia="Times New Roman" w:hAnsi="Times New Roman" w:cs="Times New Roman"/>
          <w:color w:val="000000"/>
          <w:sz w:val="24"/>
          <w:szCs w:val="24"/>
        </w:rPr>
        <w:t xml:space="preserve">, ORCID ID: </w:t>
      </w:r>
      <w:hyperlink r:id="rId8">
        <w:r>
          <w:rPr>
            <w:rFonts w:ascii="Times New Roman" w:eastAsia="Times New Roman" w:hAnsi="Times New Roman" w:cs="Times New Roman"/>
            <w:color w:val="000000"/>
            <w:sz w:val="24"/>
            <w:szCs w:val="24"/>
            <w:highlight w:val="white"/>
          </w:rPr>
          <w:t>0000-0003-3270-1330</w:t>
        </w:r>
      </w:hyperlink>
    </w:p>
    <w:p w14:paraId="7F1C0691" w14:textId="77777777" w:rsidR="00AC744B" w:rsidRDefault="00AC744B">
      <w:pPr>
        <w:pBdr>
          <w:top w:val="nil"/>
          <w:left w:val="nil"/>
          <w:bottom w:val="nil"/>
          <w:right w:val="nil"/>
          <w:between w:val="nil"/>
        </w:pBdr>
        <w:spacing w:line="240" w:lineRule="auto"/>
        <w:rPr>
          <w:color w:val="000000"/>
          <w:sz w:val="20"/>
          <w:szCs w:val="20"/>
        </w:rPr>
      </w:pPr>
    </w:p>
  </w:footnote>
  <w:footnote w:id="8">
    <w:p w14:paraId="7134E7AD" w14:textId="2BD495EB"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9">
        <w:r>
          <w:rPr>
            <w:rFonts w:ascii="Times New Roman" w:eastAsia="Times New Roman" w:hAnsi="Times New Roman" w:cs="Times New Roman"/>
            <w:color w:val="000000"/>
            <w:sz w:val="24"/>
            <w:szCs w:val="24"/>
          </w:rPr>
          <w:t>hammondnw@vt.edu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0000-0003-2975-8280</w:t>
      </w:r>
    </w:p>
    <w:p w14:paraId="15A8D38F" w14:textId="77777777" w:rsidR="00AC744B" w:rsidRDefault="00AC744B">
      <w:pPr>
        <w:pBdr>
          <w:top w:val="nil"/>
          <w:left w:val="nil"/>
          <w:bottom w:val="nil"/>
          <w:right w:val="nil"/>
          <w:between w:val="nil"/>
        </w:pBdr>
        <w:spacing w:line="240" w:lineRule="auto"/>
        <w:rPr>
          <w:color w:val="000000"/>
          <w:sz w:val="20"/>
          <w:szCs w:val="20"/>
        </w:rPr>
      </w:pPr>
    </w:p>
  </w:footnote>
  <w:footnote w:id="9">
    <w:p w14:paraId="08C8C43C" w14:textId="1FF34D3B"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0">
        <w:r>
          <w:rPr>
            <w:rFonts w:ascii="Times New Roman" w:eastAsia="Times New Roman" w:hAnsi="Times New Roman" w:cs="Times New Roman"/>
            <w:color w:val="000000"/>
            <w:sz w:val="24"/>
            <w:szCs w:val="24"/>
          </w:rPr>
          <w:t>rachelc1@vt.edu</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xml:space="preserve">ORCID ID: </w:t>
      </w:r>
      <w:r>
        <w:rPr>
          <w:rFonts w:ascii="Times New Roman" w:eastAsia="Times New Roman" w:hAnsi="Times New Roman" w:cs="Times New Roman"/>
          <w:color w:val="000000"/>
          <w:sz w:val="24"/>
          <w:szCs w:val="24"/>
          <w:highlight w:val="white"/>
        </w:rPr>
        <w:t>0000-0001-6101-8085</w:t>
      </w:r>
    </w:p>
    <w:p w14:paraId="191CD684" w14:textId="77777777" w:rsidR="00AC744B" w:rsidRDefault="00AC744B">
      <w:pPr>
        <w:pBdr>
          <w:top w:val="nil"/>
          <w:left w:val="nil"/>
          <w:bottom w:val="nil"/>
          <w:right w:val="nil"/>
          <w:between w:val="nil"/>
        </w:pBdr>
        <w:spacing w:line="240" w:lineRule="auto"/>
        <w:rPr>
          <w:color w:val="000000"/>
          <w:sz w:val="20"/>
          <w:szCs w:val="20"/>
        </w:rPr>
      </w:pPr>
    </w:p>
  </w:footnote>
  <w:footnote w:id="10">
    <w:p w14:paraId="025E3995" w14:textId="4E060BD1"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1">
        <w:r>
          <w:rPr>
            <w:rFonts w:ascii="Times New Roman" w:eastAsia="Times New Roman" w:hAnsi="Times New Roman" w:cs="Times New Roman"/>
            <w:color w:val="000000"/>
            <w:sz w:val="24"/>
            <w:szCs w:val="24"/>
          </w:rPr>
          <w:t>rqthomas@vt.edu</w:t>
        </w:r>
      </w:hyperlink>
      <w:r>
        <w:rPr>
          <w:rFonts w:ascii="Times New Roman" w:eastAsia="Times New Roman" w:hAnsi="Times New Roman" w:cs="Times New Roman"/>
          <w:color w:val="000000"/>
          <w:sz w:val="24"/>
          <w:szCs w:val="24"/>
        </w:rPr>
        <w:t>, ORCID ID: 0000-0003-1282-7825</w:t>
      </w:r>
    </w:p>
    <w:p w14:paraId="73D3C25F" w14:textId="77777777" w:rsidR="00AC744B" w:rsidRDefault="00AC744B">
      <w:pPr>
        <w:pBdr>
          <w:top w:val="nil"/>
          <w:left w:val="nil"/>
          <w:bottom w:val="nil"/>
          <w:right w:val="nil"/>
          <w:between w:val="nil"/>
        </w:pBdr>
        <w:spacing w:line="240" w:lineRule="auto"/>
        <w:rPr>
          <w:color w:val="000000"/>
          <w:sz w:val="20"/>
          <w:szCs w:val="20"/>
        </w:rPr>
      </w:pPr>
    </w:p>
  </w:footnote>
  <w:footnote w:id="11">
    <w:p w14:paraId="1DD4AE07" w14:textId="751102E9" w:rsidR="00AC744B" w:rsidRDefault="00AC744B">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w:t>
      </w:r>
      <w:r>
        <w:rPr>
          <w:rFonts w:ascii="Times New Roman" w:eastAsia="Times New Roman" w:hAnsi="Times New Roman" w:cs="Times New Roman"/>
          <w:color w:val="000000"/>
          <w:sz w:val="24"/>
          <w:szCs w:val="24"/>
        </w:rPr>
        <w:t>Email: cayelan@vt.edu, 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857C2" w14:textId="77777777" w:rsidR="00AC744B" w:rsidRDefault="00AC744B">
    <w:pPr>
      <w:jc w:val="right"/>
    </w:pPr>
    <w:r>
      <w:fldChar w:fldCharType="begin"/>
    </w:r>
    <w:r>
      <w:instrText>PAGE</w:instrText>
    </w:r>
    <w:r>
      <w:fldChar w:fldCharType="separate"/>
    </w:r>
    <w:r w:rsidR="003B4A55">
      <w:rPr>
        <w:noProof/>
      </w:rPr>
      <w:t>59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1637"/>
    <w:multiLevelType w:val="multilevel"/>
    <w:tmpl w:val="EF78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2AF2925"/>
    <w:multiLevelType w:val="multilevel"/>
    <w:tmpl w:val="6E9A8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D519EC"/>
    <w:multiLevelType w:val="multilevel"/>
    <w:tmpl w:val="4A1A2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by Lewis">
    <w15:presenceInfo w15:providerId="None" w15:userId="Abby Lewis"/>
  </w15:person>
  <w15:person w15:author="Cayelan C. Carey">
    <w15:presenceInfo w15:providerId="None" w15:userId="Cayelan C. Carey"/>
  </w15:person>
  <w15:person w15:author="Mary Lofton">
    <w15:presenceInfo w15:providerId="None" w15:userId="Mary Lofton"/>
  </w15:person>
  <w15:person w15:author="Nicholas Hammond">
    <w15:presenceInfo w15:providerId="Windows Live" w15:userId="17c0dbd019bf7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trackRevisions/>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4FA"/>
    <w:rsid w:val="00016251"/>
    <w:rsid w:val="00017642"/>
    <w:rsid w:val="000410F4"/>
    <w:rsid w:val="000F1B62"/>
    <w:rsid w:val="001252C4"/>
    <w:rsid w:val="001347B1"/>
    <w:rsid w:val="00153891"/>
    <w:rsid w:val="001E7C58"/>
    <w:rsid w:val="0021273F"/>
    <w:rsid w:val="002142DC"/>
    <w:rsid w:val="0022190C"/>
    <w:rsid w:val="00224D25"/>
    <w:rsid w:val="00231ECE"/>
    <w:rsid w:val="0026338B"/>
    <w:rsid w:val="00272A6C"/>
    <w:rsid w:val="002968EE"/>
    <w:rsid w:val="002B56D2"/>
    <w:rsid w:val="002C403E"/>
    <w:rsid w:val="002E0964"/>
    <w:rsid w:val="002E34FA"/>
    <w:rsid w:val="00326F46"/>
    <w:rsid w:val="00366DF4"/>
    <w:rsid w:val="003B0324"/>
    <w:rsid w:val="003B4A55"/>
    <w:rsid w:val="003C00BD"/>
    <w:rsid w:val="003E0283"/>
    <w:rsid w:val="0041717E"/>
    <w:rsid w:val="00422036"/>
    <w:rsid w:val="00430D86"/>
    <w:rsid w:val="004424C6"/>
    <w:rsid w:val="00461D85"/>
    <w:rsid w:val="00490CF3"/>
    <w:rsid w:val="004F3FBB"/>
    <w:rsid w:val="00511EAE"/>
    <w:rsid w:val="005D6375"/>
    <w:rsid w:val="00600FFA"/>
    <w:rsid w:val="006215B4"/>
    <w:rsid w:val="006727F5"/>
    <w:rsid w:val="00684E20"/>
    <w:rsid w:val="006916AD"/>
    <w:rsid w:val="006973CE"/>
    <w:rsid w:val="006D481A"/>
    <w:rsid w:val="006D60BC"/>
    <w:rsid w:val="00724E4C"/>
    <w:rsid w:val="00767552"/>
    <w:rsid w:val="00776F34"/>
    <w:rsid w:val="007C466A"/>
    <w:rsid w:val="007D2631"/>
    <w:rsid w:val="007D2DDE"/>
    <w:rsid w:val="007F5AE4"/>
    <w:rsid w:val="00811CB6"/>
    <w:rsid w:val="00833605"/>
    <w:rsid w:val="008528BA"/>
    <w:rsid w:val="00867942"/>
    <w:rsid w:val="008954B5"/>
    <w:rsid w:val="008F5F02"/>
    <w:rsid w:val="00901544"/>
    <w:rsid w:val="00960F11"/>
    <w:rsid w:val="009622FF"/>
    <w:rsid w:val="00970EBA"/>
    <w:rsid w:val="009A4290"/>
    <w:rsid w:val="009A4A2E"/>
    <w:rsid w:val="009D7836"/>
    <w:rsid w:val="00A23F3E"/>
    <w:rsid w:val="00A31CBE"/>
    <w:rsid w:val="00AC744B"/>
    <w:rsid w:val="00AF630D"/>
    <w:rsid w:val="00B144D4"/>
    <w:rsid w:val="00B479D5"/>
    <w:rsid w:val="00B515F1"/>
    <w:rsid w:val="00C72430"/>
    <w:rsid w:val="00CD0F72"/>
    <w:rsid w:val="00D47813"/>
    <w:rsid w:val="00D80360"/>
    <w:rsid w:val="00D87C1F"/>
    <w:rsid w:val="00D931FD"/>
    <w:rsid w:val="00DC5ACB"/>
    <w:rsid w:val="00E14548"/>
    <w:rsid w:val="00E770DA"/>
    <w:rsid w:val="00E81D4D"/>
    <w:rsid w:val="00E84080"/>
    <w:rsid w:val="00EC0FC1"/>
    <w:rsid w:val="00EC17F0"/>
    <w:rsid w:val="00EE1D61"/>
    <w:rsid w:val="00F93D43"/>
    <w:rsid w:val="00FB1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56A18"/>
  <w15:docId w15:val="{1673A121-1BDE-0749-B483-B1BA7F33C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customStyle="1" w:styleId="UnresolvedMention1">
    <w:name w:val="Unresolved Mention1"/>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805025">
      <w:bodyDiv w:val="1"/>
      <w:marLeft w:val="0"/>
      <w:marRight w:val="0"/>
      <w:marTop w:val="0"/>
      <w:marBottom w:val="0"/>
      <w:divBdr>
        <w:top w:val="none" w:sz="0" w:space="0" w:color="auto"/>
        <w:left w:val="none" w:sz="0" w:space="0" w:color="auto"/>
        <w:bottom w:val="none" w:sz="0" w:space="0" w:color="auto"/>
        <w:right w:val="none" w:sz="0" w:space="0" w:color="auto"/>
      </w:divBdr>
    </w:div>
    <w:div w:id="1568765782">
      <w:bodyDiv w:val="1"/>
      <w:marLeft w:val="0"/>
      <w:marRight w:val="0"/>
      <w:marTop w:val="0"/>
      <w:marBottom w:val="0"/>
      <w:divBdr>
        <w:top w:val="none" w:sz="0" w:space="0" w:color="auto"/>
        <w:left w:val="none" w:sz="0" w:space="0" w:color="auto"/>
        <w:bottom w:val="none" w:sz="0" w:space="0" w:color="auto"/>
        <w:right w:val="none" w:sz="0" w:space="0" w:color="auto"/>
      </w:divBdr>
    </w:div>
    <w:div w:id="20927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4IQ1d164ZMUlB36eA5y5MocwtQ==">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51</Pages>
  <Words>11722</Words>
  <Characters>66703</Characters>
  <Application>Microsoft Office Word</Application>
  <DocSecurity>0</DocSecurity>
  <Lines>1170</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Hammond</dc:creator>
  <cp:keywords/>
  <dc:description/>
  <cp:lastModifiedBy>Abby Lewis</cp:lastModifiedBy>
  <cp:revision>13</cp:revision>
  <dcterms:created xsi:type="dcterms:W3CDTF">2021-07-07T00:49:00Z</dcterms:created>
  <dcterms:modified xsi:type="dcterms:W3CDTF">2021-07-21T14:13:00Z</dcterms:modified>
</cp:coreProperties>
</file>